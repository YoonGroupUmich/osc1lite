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38F295" w14:textId="77777777" w:rsidR="00C5100F" w:rsidRPr="009463EC" w:rsidRDefault="00C5100F" w:rsidP="00C5100F">
      <w:pPr>
        <w:rPr>
          <w:rFonts w:ascii="Arial" w:hAnsi="Arial" w:cs="Arial"/>
          <w:color w:val="000000"/>
          <w:sz w:val="24"/>
          <w:szCs w:val="24"/>
        </w:rPr>
      </w:pPr>
    </w:p>
    <w:p w14:paraId="392A5317" w14:textId="154ACAC9" w:rsidR="00C5100F" w:rsidRPr="00C5100F" w:rsidRDefault="00C5100F" w:rsidP="00C5100F">
      <w:pPr>
        <w:jc w:val="center"/>
        <w:rPr>
          <w:rFonts w:ascii="Arial" w:hAnsi="Arial" w:cs="Arial"/>
          <w:color w:val="000000"/>
          <w:sz w:val="24"/>
          <w:szCs w:val="24"/>
        </w:rPr>
      </w:pPr>
    </w:p>
    <w:p w14:paraId="2A65566C" w14:textId="77777777" w:rsidR="001C6271" w:rsidRDefault="001C6271" w:rsidP="009463EC">
      <w:pPr>
        <w:jc w:val="center"/>
        <w:rPr>
          <w:rFonts w:ascii="Arial" w:hAnsi="Arial" w:cs="Arial"/>
          <w:sz w:val="48"/>
          <w:szCs w:val="24"/>
          <w:u w:val="single"/>
        </w:rPr>
      </w:pPr>
    </w:p>
    <w:p w14:paraId="0CB12F8D" w14:textId="77777777" w:rsidR="001C6271" w:rsidRDefault="001C6271" w:rsidP="009463EC">
      <w:pPr>
        <w:jc w:val="center"/>
        <w:rPr>
          <w:rFonts w:ascii="Arial" w:hAnsi="Arial" w:cs="Arial"/>
          <w:sz w:val="48"/>
          <w:szCs w:val="24"/>
          <w:u w:val="single"/>
        </w:rPr>
      </w:pPr>
    </w:p>
    <w:p w14:paraId="524D801F" w14:textId="77777777" w:rsidR="001C6271" w:rsidRDefault="001C6271" w:rsidP="009463EC">
      <w:pPr>
        <w:jc w:val="center"/>
        <w:rPr>
          <w:rFonts w:ascii="Arial" w:hAnsi="Arial" w:cs="Arial"/>
          <w:sz w:val="48"/>
          <w:szCs w:val="24"/>
          <w:u w:val="single"/>
        </w:rPr>
      </w:pPr>
    </w:p>
    <w:p w14:paraId="397D2884" w14:textId="27C26EED" w:rsidR="00964707" w:rsidRPr="00C5100F" w:rsidRDefault="00964707" w:rsidP="009463EC">
      <w:pPr>
        <w:jc w:val="center"/>
        <w:rPr>
          <w:rFonts w:ascii="Arial" w:hAnsi="Arial" w:cs="Arial"/>
          <w:sz w:val="48"/>
          <w:szCs w:val="24"/>
          <w:u w:val="single"/>
        </w:rPr>
      </w:pPr>
      <w:r w:rsidRPr="00C5100F">
        <w:rPr>
          <w:rFonts w:ascii="Arial" w:hAnsi="Arial" w:cs="Arial"/>
          <w:sz w:val="48"/>
          <w:szCs w:val="24"/>
          <w:u w:val="single"/>
        </w:rPr>
        <w:t>Quick Start Guide</w:t>
      </w:r>
    </w:p>
    <w:p w14:paraId="03DB828A" w14:textId="65E4EF15" w:rsidR="009463EC" w:rsidRPr="009463EC" w:rsidRDefault="00FF66F4" w:rsidP="009463EC">
      <w:pPr>
        <w:jc w:val="center"/>
        <w:rPr>
          <w:rFonts w:ascii="Arial" w:eastAsia="Calibri" w:hAnsi="Arial" w:cs="Arial"/>
          <w:b/>
          <w:sz w:val="72"/>
          <w:szCs w:val="24"/>
        </w:rPr>
      </w:pPr>
      <w:r w:rsidRPr="009463EC">
        <w:rPr>
          <w:rFonts w:ascii="Arial" w:eastAsia="Calibri" w:hAnsi="Arial" w:cs="Arial"/>
          <w:b/>
          <w:sz w:val="72"/>
          <w:szCs w:val="24"/>
        </w:rPr>
        <w:t>OSC</w:t>
      </w:r>
      <w:r w:rsidR="00867EE4">
        <w:rPr>
          <w:rFonts w:ascii="Arial" w:eastAsia="Calibri" w:hAnsi="Arial" w:cs="Arial"/>
          <w:b/>
          <w:sz w:val="72"/>
          <w:szCs w:val="24"/>
        </w:rPr>
        <w:t>1</w:t>
      </w:r>
      <w:r w:rsidR="00313406">
        <w:rPr>
          <w:rFonts w:ascii="Arial" w:hAnsi="Arial" w:cs="Arial"/>
          <w:b/>
          <w:sz w:val="72"/>
          <w:szCs w:val="24"/>
        </w:rPr>
        <w:t>-Lite</w:t>
      </w:r>
    </w:p>
    <w:p w14:paraId="06EAD270" w14:textId="01BA4B88" w:rsidR="00754E53" w:rsidRDefault="00313406" w:rsidP="000D520E">
      <w:pPr>
        <w:jc w:val="center"/>
        <w:rPr>
          <w:rFonts w:ascii="Arial" w:hAnsi="Arial" w:cs="Arial"/>
          <w:i/>
          <w:sz w:val="32"/>
          <w:szCs w:val="24"/>
        </w:rPr>
      </w:pPr>
      <w:r>
        <w:rPr>
          <w:rFonts w:ascii="Arial" w:hAnsi="Arial" w:cs="Arial"/>
          <w:i/>
          <w:sz w:val="32"/>
          <w:szCs w:val="24"/>
        </w:rPr>
        <w:t>12</w:t>
      </w:r>
      <w:r w:rsidR="00FF66F4" w:rsidRPr="00C5100F">
        <w:rPr>
          <w:rFonts w:ascii="Arial" w:hAnsi="Arial" w:cs="Arial"/>
          <w:i/>
          <w:sz w:val="32"/>
          <w:szCs w:val="24"/>
        </w:rPr>
        <w:t xml:space="preserve">-channel </w:t>
      </w:r>
      <w:proofErr w:type="spellStart"/>
      <w:r w:rsidR="006D791C" w:rsidRPr="006D791C">
        <w:rPr>
          <w:rFonts w:ascii="Arial" w:hAnsi="Arial" w:cs="Arial"/>
          <w:i/>
          <w:iCs/>
          <w:color w:val="222222"/>
          <w:sz w:val="32"/>
          <w:szCs w:val="32"/>
          <w:shd w:val="clear" w:color="auto" w:fill="FFFFFF"/>
        </w:rPr>
        <w:t>μ</w:t>
      </w:r>
      <w:r w:rsidR="00FF66F4" w:rsidRPr="00C5100F">
        <w:rPr>
          <w:rFonts w:ascii="Arial" w:hAnsi="Arial" w:cs="Arial"/>
          <w:i/>
          <w:sz w:val="32"/>
          <w:szCs w:val="24"/>
        </w:rPr>
        <w:t>LED</w:t>
      </w:r>
      <w:proofErr w:type="spellEnd"/>
      <w:r w:rsidR="00FF66F4" w:rsidRPr="00C5100F">
        <w:rPr>
          <w:rFonts w:ascii="Arial" w:hAnsi="Arial" w:cs="Arial"/>
          <w:i/>
          <w:sz w:val="32"/>
          <w:szCs w:val="24"/>
        </w:rPr>
        <w:t xml:space="preserve"> Driver System</w:t>
      </w:r>
    </w:p>
    <w:p w14:paraId="1E3B2332" w14:textId="6F20C8BC" w:rsidR="001C6271" w:rsidRPr="00C5100F" w:rsidRDefault="001C6271" w:rsidP="000D520E">
      <w:pPr>
        <w:jc w:val="center"/>
        <w:rPr>
          <w:rFonts w:ascii="Arial" w:hAnsi="Arial" w:cs="Arial"/>
          <w:i/>
        </w:rPr>
      </w:pPr>
      <w:r>
        <w:rPr>
          <w:rFonts w:ascii="Arial" w:hAnsi="Arial" w:cs="Arial"/>
          <w:i/>
          <w:sz w:val="32"/>
          <w:szCs w:val="24"/>
        </w:rPr>
        <w:t xml:space="preserve">Version </w:t>
      </w:r>
      <w:r w:rsidR="00FC716E">
        <w:rPr>
          <w:rFonts w:ascii="Arial" w:hAnsi="Arial" w:cs="Arial"/>
          <w:i/>
          <w:sz w:val="32"/>
          <w:szCs w:val="24"/>
        </w:rPr>
        <w:t>v</w:t>
      </w:r>
      <w:r w:rsidR="00786938">
        <w:rPr>
          <w:rFonts w:ascii="Arial" w:hAnsi="Arial" w:cs="Arial"/>
          <w:i/>
          <w:sz w:val="32"/>
          <w:szCs w:val="24"/>
        </w:rPr>
        <w:t>1.0.0</w:t>
      </w:r>
    </w:p>
    <w:p w14:paraId="39CC48D4" w14:textId="21A36B4A" w:rsidR="007E4CCC" w:rsidRPr="009463EC" w:rsidRDefault="007E4CCC" w:rsidP="00752DA9">
      <w:pPr>
        <w:jc w:val="center"/>
        <w:rPr>
          <w:rFonts w:ascii="Arial" w:hAnsi="Arial" w:cs="Arial"/>
        </w:rPr>
      </w:pPr>
    </w:p>
    <w:p w14:paraId="5D760A69" w14:textId="7AB18C4F" w:rsidR="00EC6031" w:rsidRDefault="00EC6031" w:rsidP="00650D93">
      <w:pPr>
        <w:pStyle w:val="Title"/>
        <w:jc w:val="center"/>
        <w:rPr>
          <w:rFonts w:ascii="Arial" w:eastAsiaTheme="minorEastAsia" w:hAnsi="Arial" w:cs="Arial"/>
          <w:spacing w:val="0"/>
          <w:kern w:val="2"/>
          <w:sz w:val="21"/>
          <w:szCs w:val="22"/>
        </w:rPr>
      </w:pPr>
    </w:p>
    <w:p w14:paraId="4E0FF489" w14:textId="3B5D7C33" w:rsidR="003D3500" w:rsidRDefault="003D3500" w:rsidP="003D3500"/>
    <w:p w14:paraId="6272ECB3" w14:textId="49CDCA9E" w:rsidR="00650D93" w:rsidRDefault="00650D93" w:rsidP="003D3500"/>
    <w:p w14:paraId="6DEF76E1" w14:textId="77777777" w:rsidR="00650D93" w:rsidRDefault="00650D93" w:rsidP="003D3500"/>
    <w:p w14:paraId="3A6D04BE" w14:textId="46D62187" w:rsidR="00606B10" w:rsidRDefault="00606B10" w:rsidP="003D3500"/>
    <w:p w14:paraId="035BBD5A" w14:textId="2E34501B" w:rsidR="00606B10" w:rsidRDefault="00606B10" w:rsidP="003D3500"/>
    <w:p w14:paraId="717BCE61" w14:textId="323FFB3F" w:rsidR="00606B10" w:rsidRDefault="00606B10" w:rsidP="003D3500"/>
    <w:p w14:paraId="35A95148" w14:textId="78751ADE" w:rsidR="00606B10" w:rsidRDefault="00606B10" w:rsidP="003D3500"/>
    <w:p w14:paraId="3B9FFC51" w14:textId="7EF914DC" w:rsidR="00606B10" w:rsidRDefault="00606B10" w:rsidP="003D3500"/>
    <w:p w14:paraId="039F7C02" w14:textId="468F1E53" w:rsidR="00606B10" w:rsidRDefault="00606B10" w:rsidP="003D3500"/>
    <w:p w14:paraId="53C82921" w14:textId="7B8B2580" w:rsidR="003D3500" w:rsidRDefault="001C6271" w:rsidP="003D3500">
      <w:r>
        <w:rPr>
          <w:rFonts w:ascii="Arial" w:hAnsi="Arial" w:cs="Arial"/>
          <w:noProof/>
          <w:lang w:eastAsia="en-US"/>
        </w:rPr>
        <mc:AlternateContent>
          <mc:Choice Requires="wps">
            <w:drawing>
              <wp:anchor distT="0" distB="0" distL="114300" distR="114300" simplePos="0" relativeHeight="251658240" behindDoc="0" locked="0" layoutInCell="1" allowOverlap="1" wp14:anchorId="15EE3492" wp14:editId="0517441B">
                <wp:simplePos x="0" y="0"/>
                <wp:positionH relativeFrom="margin">
                  <wp:align>center</wp:align>
                </wp:positionH>
                <wp:positionV relativeFrom="paragraph">
                  <wp:posOffset>847725</wp:posOffset>
                </wp:positionV>
                <wp:extent cx="4690745" cy="1935480"/>
                <wp:effectExtent l="0" t="0" r="14605" b="26670"/>
                <wp:wrapNone/>
                <wp:docPr id="5" name="Rectangle 5"/>
                <wp:cNvGraphicFramePr/>
                <a:graphic xmlns:a="http://schemas.openxmlformats.org/drawingml/2006/main">
                  <a:graphicData uri="http://schemas.microsoft.com/office/word/2010/wordprocessingShape">
                    <wps:wsp>
                      <wps:cNvSpPr/>
                      <wps:spPr>
                        <a:xfrm>
                          <a:off x="0" y="0"/>
                          <a:ext cx="4690745" cy="1935480"/>
                        </a:xfrm>
                        <a:prstGeom prst="rect">
                          <a:avLst/>
                        </a:prstGeom>
                        <a:solidFill>
                          <a:schemeClr val="bg1"/>
                        </a:solidFill>
                      </wps:spPr>
                      <wps:style>
                        <a:lnRef idx="1">
                          <a:schemeClr val="accent3"/>
                        </a:lnRef>
                        <a:fillRef idx="2">
                          <a:schemeClr val="accent3"/>
                        </a:fillRef>
                        <a:effectRef idx="1">
                          <a:schemeClr val="accent3"/>
                        </a:effectRef>
                        <a:fontRef idx="minor">
                          <a:schemeClr val="dk1"/>
                        </a:fontRef>
                      </wps:style>
                      <wps:txbx>
                        <w:txbxContent>
                          <w:p w14:paraId="2F4D21C2" w14:textId="0EE8E979"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r w:rsidR="006D791C" w:rsidRPr="00893F89">
                              <w:rPr>
                                <w:rFonts w:ascii="Arial" w:hAnsi="Arial" w:cs="Arial"/>
                                <w:b/>
                                <w:color w:val="000000" w:themeColor="text1"/>
                                <w:sz w:val="32"/>
                                <w:szCs w:val="32"/>
                              </w:rPr>
                              <w:t>!</w:t>
                            </w:r>
                          </w:p>
                          <w:p w14:paraId="3A36F1E9" w14:textId="7D68906B" w:rsidR="0004760B" w:rsidRPr="00893F89" w:rsidDel="003172CD" w:rsidRDefault="00650D93" w:rsidP="00650D93">
                            <w:pPr>
                              <w:jc w:val="center"/>
                              <w:rPr>
                                <w:del w:id="0" w:author="Seymour, John" w:date="2019-08-27T13:19:00Z"/>
                                <w:rFonts w:ascii="Arial" w:hAnsi="Arial" w:cs="Arial"/>
                                <w:b/>
                                <w:color w:val="000000" w:themeColor="text1"/>
                                <w:sz w:val="32"/>
                                <w:szCs w:val="32"/>
                              </w:rPr>
                            </w:pPr>
                            <w:del w:id="1" w:author="Seymour, John" w:date="2019-08-27T13:18:00Z">
                              <w:r w:rsidRPr="00893F89" w:rsidDel="003172CD">
                                <w:rPr>
                                  <w:rFonts w:ascii="Arial" w:hAnsi="Arial" w:cs="Arial"/>
                                  <w:b/>
                                  <w:color w:val="000000" w:themeColor="text1"/>
                                  <w:sz w:val="32"/>
                                  <w:szCs w:val="32"/>
                                </w:rPr>
                                <w:delText xml:space="preserve">Do not turn off the power before </w:delText>
                              </w:r>
                              <w:r w:rsidR="0004760B" w:rsidRPr="00893F89" w:rsidDel="003172CD">
                                <w:rPr>
                                  <w:rFonts w:ascii="Arial" w:hAnsi="Arial" w:cs="Arial"/>
                                  <w:b/>
                                  <w:color w:val="000000" w:themeColor="text1"/>
                                  <w:sz w:val="32"/>
                                  <w:szCs w:val="32"/>
                                </w:rPr>
                                <w:delText>disconnecting from the GUI</w:delText>
                              </w:r>
                              <w:r w:rsidRPr="00893F89" w:rsidDel="003172CD">
                                <w:rPr>
                                  <w:rFonts w:ascii="Arial" w:hAnsi="Arial" w:cs="Arial"/>
                                  <w:b/>
                                  <w:color w:val="000000" w:themeColor="text1"/>
                                  <w:sz w:val="32"/>
                                  <w:szCs w:val="32"/>
                                </w:rPr>
                                <w:delText>.</w:delText>
                              </w:r>
                            </w:del>
                            <w:ins w:id="2" w:author="Seymour, John" w:date="2019-08-27T17:27:00Z">
                              <w:r w:rsidR="006D02C1">
                                <w:rPr>
                                  <w:rFonts w:ascii="Arial" w:hAnsi="Arial" w:cs="Arial"/>
                                  <w:b/>
                                  <w:color w:val="000000" w:themeColor="text1"/>
                                  <w:sz w:val="32"/>
                                  <w:szCs w:val="32"/>
                                </w:rPr>
                                <w:t>Disable</w:t>
                              </w:r>
                            </w:ins>
                            <w:ins w:id="3" w:author="Seymour, John" w:date="2019-08-27T13:18:00Z">
                              <w:r w:rsidR="003172CD">
                                <w:rPr>
                                  <w:rFonts w:ascii="Arial" w:hAnsi="Arial" w:cs="Arial"/>
                                  <w:b/>
                                  <w:color w:val="000000" w:themeColor="text1"/>
                                  <w:sz w:val="32"/>
                                  <w:szCs w:val="32"/>
                                </w:rPr>
                                <w:t xml:space="preserve"> software/GUI prior to powering down system. </w:t>
                              </w:r>
                            </w:ins>
                            <w:del w:id="4" w:author="Seymour, John" w:date="2019-08-27T13:19:00Z">
                              <w:r w:rsidRPr="00893F89" w:rsidDel="003172CD">
                                <w:rPr>
                                  <w:rFonts w:ascii="Arial" w:hAnsi="Arial" w:cs="Arial"/>
                                  <w:b/>
                                  <w:color w:val="000000" w:themeColor="text1"/>
                                  <w:sz w:val="32"/>
                                  <w:szCs w:val="32"/>
                                </w:rPr>
                                <w:delText xml:space="preserve"> </w:delText>
                              </w:r>
                            </w:del>
                          </w:p>
                          <w:p w14:paraId="16B07D24" w14:textId="029F732E"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Other</w:t>
                            </w:r>
                            <w:r w:rsidR="007B3880" w:rsidRPr="00893F89">
                              <w:rPr>
                                <w:rFonts w:ascii="Arial" w:hAnsi="Arial" w:cs="Arial"/>
                                <w:b/>
                                <w:color w:val="000000" w:themeColor="text1"/>
                                <w:sz w:val="32"/>
                                <w:szCs w:val="32"/>
                              </w:rPr>
                              <w:t xml:space="preserve">wise, it </w:t>
                            </w:r>
                            <w:del w:id="5" w:author="Seymour, John" w:date="2019-08-27T13:19:00Z">
                              <w:r w:rsidR="007B3880" w:rsidRPr="003172CD" w:rsidDel="003172CD">
                                <w:rPr>
                                  <w:rFonts w:ascii="Arial" w:hAnsi="Arial" w:cs="Arial"/>
                                  <w:b/>
                                  <w:color w:val="000000" w:themeColor="text1"/>
                                  <w:sz w:val="32"/>
                                  <w:szCs w:val="32"/>
                                  <w:u w:val="single"/>
                                  <w:rPrChange w:id="6" w:author="Seymour, John" w:date="2019-08-27T13:19:00Z">
                                    <w:rPr>
                                      <w:rFonts w:ascii="Arial" w:hAnsi="Arial" w:cs="Arial"/>
                                      <w:b/>
                                      <w:color w:val="000000" w:themeColor="text1"/>
                                      <w:sz w:val="32"/>
                                      <w:szCs w:val="32"/>
                                    </w:rPr>
                                  </w:rPrChange>
                                </w:rPr>
                                <w:delText xml:space="preserve">will </w:delText>
                              </w:r>
                            </w:del>
                            <w:ins w:id="7" w:author="Seymour, John" w:date="2019-08-27T13:19:00Z">
                              <w:r w:rsidR="003172CD" w:rsidRPr="003172CD">
                                <w:rPr>
                                  <w:rFonts w:ascii="Arial" w:hAnsi="Arial" w:cs="Arial"/>
                                  <w:b/>
                                  <w:color w:val="000000" w:themeColor="text1"/>
                                  <w:sz w:val="32"/>
                                  <w:szCs w:val="32"/>
                                  <w:u w:val="single"/>
                                  <w:rPrChange w:id="8" w:author="Seymour, John" w:date="2019-08-27T13:19:00Z">
                                    <w:rPr>
                                      <w:rFonts w:ascii="Arial" w:hAnsi="Arial" w:cs="Arial"/>
                                      <w:b/>
                                      <w:color w:val="000000" w:themeColor="text1"/>
                                      <w:sz w:val="32"/>
                                      <w:szCs w:val="32"/>
                                    </w:rPr>
                                  </w:rPrChange>
                                </w:rPr>
                                <w:t>WILL</w:t>
                              </w:r>
                              <w:r w:rsidR="003172CD" w:rsidRPr="00893F89">
                                <w:rPr>
                                  <w:rFonts w:ascii="Arial" w:hAnsi="Arial" w:cs="Arial"/>
                                  <w:b/>
                                  <w:color w:val="000000" w:themeColor="text1"/>
                                  <w:sz w:val="32"/>
                                  <w:szCs w:val="32"/>
                                </w:rPr>
                                <w:t xml:space="preserve"> </w:t>
                              </w:r>
                            </w:ins>
                            <w:r w:rsidR="00710D9E" w:rsidRPr="00893F89">
                              <w:rPr>
                                <w:rFonts w:ascii="Arial" w:hAnsi="Arial" w:cs="Arial"/>
                                <w:b/>
                                <w:color w:val="000000" w:themeColor="text1"/>
                                <w:sz w:val="32"/>
                                <w:szCs w:val="32"/>
                              </w:rPr>
                              <w:t xml:space="preserve">damage the </w:t>
                            </w:r>
                            <w:proofErr w:type="spellStart"/>
                            <w:r w:rsidR="008B0EE9" w:rsidRPr="00893F89">
                              <w:rPr>
                                <w:rFonts w:ascii="Arial" w:hAnsi="Arial" w:cs="Arial"/>
                                <w:b/>
                                <w:color w:val="000000" w:themeColor="text1"/>
                                <w:sz w:val="32"/>
                                <w:szCs w:val="32"/>
                              </w:rPr>
                              <w:t>μ</w:t>
                            </w:r>
                            <w:r w:rsidR="00710D9E" w:rsidRPr="00893F89">
                              <w:rPr>
                                <w:rFonts w:ascii="Arial" w:hAnsi="Arial" w:cs="Arial"/>
                                <w:b/>
                                <w:color w:val="000000" w:themeColor="text1"/>
                                <w:sz w:val="32"/>
                                <w:szCs w:val="32"/>
                              </w:rPr>
                              <w:t>LED</w:t>
                            </w:r>
                            <w:proofErr w:type="spellEnd"/>
                            <w:r w:rsidR="00710D9E" w:rsidRPr="00893F89">
                              <w:rPr>
                                <w:rFonts w:ascii="Arial" w:hAnsi="Arial" w:cs="Arial"/>
                                <w:b/>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E3492" id="Rectangle 5" o:spid="_x0000_s1026" style="position:absolute;left:0;text-align:left;margin-left:0;margin-top:66.75pt;width:369.35pt;height:152.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" fillcolor="white [3212]" strokecolor="#a5a5a5 [3206]" strokeweight=".5pt">
                <v:textbox>
                  <w:txbxContent>
                    <w:p w14:paraId="2F4D21C2" w14:textId="0EE8E979"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r w:rsidR="006D791C" w:rsidRPr="00893F89">
                        <w:rPr>
                          <w:rFonts w:ascii="Arial" w:hAnsi="Arial" w:cs="Arial"/>
                          <w:b/>
                          <w:color w:val="000000" w:themeColor="text1"/>
                          <w:sz w:val="32"/>
                          <w:szCs w:val="32"/>
                        </w:rPr>
                        <w:t>!</w:t>
                      </w:r>
                    </w:p>
                    <w:p w14:paraId="3A36F1E9" w14:textId="7D68906B" w:rsidR="0004760B" w:rsidRPr="00893F89" w:rsidDel="003172CD" w:rsidRDefault="00650D93" w:rsidP="00650D93">
                      <w:pPr>
                        <w:jc w:val="center"/>
                        <w:rPr>
                          <w:del w:id="9" w:author="Seymour, John" w:date="2019-08-27T13:19:00Z"/>
                          <w:rFonts w:ascii="Arial" w:hAnsi="Arial" w:cs="Arial"/>
                          <w:b/>
                          <w:color w:val="000000" w:themeColor="text1"/>
                          <w:sz w:val="32"/>
                          <w:szCs w:val="32"/>
                        </w:rPr>
                      </w:pPr>
                      <w:del w:id="10" w:author="Seymour, John" w:date="2019-08-27T13:18:00Z">
                        <w:r w:rsidRPr="00893F89" w:rsidDel="003172CD">
                          <w:rPr>
                            <w:rFonts w:ascii="Arial" w:hAnsi="Arial" w:cs="Arial"/>
                            <w:b/>
                            <w:color w:val="000000" w:themeColor="text1"/>
                            <w:sz w:val="32"/>
                            <w:szCs w:val="32"/>
                          </w:rPr>
                          <w:delText xml:space="preserve">Do not turn off the power before </w:delText>
                        </w:r>
                        <w:r w:rsidR="0004760B" w:rsidRPr="00893F89" w:rsidDel="003172CD">
                          <w:rPr>
                            <w:rFonts w:ascii="Arial" w:hAnsi="Arial" w:cs="Arial"/>
                            <w:b/>
                            <w:color w:val="000000" w:themeColor="text1"/>
                            <w:sz w:val="32"/>
                            <w:szCs w:val="32"/>
                          </w:rPr>
                          <w:delText>disconnecting from the GUI</w:delText>
                        </w:r>
                        <w:r w:rsidRPr="00893F89" w:rsidDel="003172CD">
                          <w:rPr>
                            <w:rFonts w:ascii="Arial" w:hAnsi="Arial" w:cs="Arial"/>
                            <w:b/>
                            <w:color w:val="000000" w:themeColor="text1"/>
                            <w:sz w:val="32"/>
                            <w:szCs w:val="32"/>
                          </w:rPr>
                          <w:delText>.</w:delText>
                        </w:r>
                      </w:del>
                      <w:ins w:id="11" w:author="Seymour, John" w:date="2019-08-27T17:27:00Z">
                        <w:r w:rsidR="006D02C1">
                          <w:rPr>
                            <w:rFonts w:ascii="Arial" w:hAnsi="Arial" w:cs="Arial"/>
                            <w:b/>
                            <w:color w:val="000000" w:themeColor="text1"/>
                            <w:sz w:val="32"/>
                            <w:szCs w:val="32"/>
                          </w:rPr>
                          <w:t>Disable</w:t>
                        </w:r>
                      </w:ins>
                      <w:ins w:id="12" w:author="Seymour, John" w:date="2019-08-27T13:18:00Z">
                        <w:r w:rsidR="003172CD">
                          <w:rPr>
                            <w:rFonts w:ascii="Arial" w:hAnsi="Arial" w:cs="Arial"/>
                            <w:b/>
                            <w:color w:val="000000" w:themeColor="text1"/>
                            <w:sz w:val="32"/>
                            <w:szCs w:val="32"/>
                          </w:rPr>
                          <w:t xml:space="preserve"> software/GUI prior to powering down system. </w:t>
                        </w:r>
                      </w:ins>
                      <w:del w:id="13" w:author="Seymour, John" w:date="2019-08-27T13:19:00Z">
                        <w:r w:rsidRPr="00893F89" w:rsidDel="003172CD">
                          <w:rPr>
                            <w:rFonts w:ascii="Arial" w:hAnsi="Arial" w:cs="Arial"/>
                            <w:b/>
                            <w:color w:val="000000" w:themeColor="text1"/>
                            <w:sz w:val="32"/>
                            <w:szCs w:val="32"/>
                          </w:rPr>
                          <w:delText xml:space="preserve"> </w:delText>
                        </w:r>
                      </w:del>
                    </w:p>
                    <w:p w14:paraId="16B07D24" w14:textId="029F732E" w:rsidR="00650D93" w:rsidRPr="00893F89" w:rsidRDefault="00650D93" w:rsidP="00650D93">
                      <w:pPr>
                        <w:jc w:val="center"/>
                        <w:rPr>
                          <w:rFonts w:ascii="Arial" w:hAnsi="Arial" w:cs="Arial"/>
                          <w:b/>
                          <w:color w:val="000000" w:themeColor="text1"/>
                          <w:sz w:val="32"/>
                          <w:szCs w:val="32"/>
                        </w:rPr>
                      </w:pPr>
                      <w:r w:rsidRPr="00893F89">
                        <w:rPr>
                          <w:rFonts w:ascii="Arial" w:hAnsi="Arial" w:cs="Arial"/>
                          <w:b/>
                          <w:color w:val="000000" w:themeColor="text1"/>
                          <w:sz w:val="32"/>
                          <w:szCs w:val="32"/>
                        </w:rPr>
                        <w:t>Other</w:t>
                      </w:r>
                      <w:r w:rsidR="007B3880" w:rsidRPr="00893F89">
                        <w:rPr>
                          <w:rFonts w:ascii="Arial" w:hAnsi="Arial" w:cs="Arial"/>
                          <w:b/>
                          <w:color w:val="000000" w:themeColor="text1"/>
                          <w:sz w:val="32"/>
                          <w:szCs w:val="32"/>
                        </w:rPr>
                        <w:t xml:space="preserve">wise, it </w:t>
                      </w:r>
                      <w:del w:id="14" w:author="Seymour, John" w:date="2019-08-27T13:19:00Z">
                        <w:r w:rsidR="007B3880" w:rsidRPr="003172CD" w:rsidDel="003172CD">
                          <w:rPr>
                            <w:rFonts w:ascii="Arial" w:hAnsi="Arial" w:cs="Arial"/>
                            <w:b/>
                            <w:color w:val="000000" w:themeColor="text1"/>
                            <w:sz w:val="32"/>
                            <w:szCs w:val="32"/>
                            <w:u w:val="single"/>
                            <w:rPrChange w:id="15" w:author="Seymour, John" w:date="2019-08-27T13:19:00Z">
                              <w:rPr>
                                <w:rFonts w:ascii="Arial" w:hAnsi="Arial" w:cs="Arial"/>
                                <w:b/>
                                <w:color w:val="000000" w:themeColor="text1"/>
                                <w:sz w:val="32"/>
                                <w:szCs w:val="32"/>
                              </w:rPr>
                            </w:rPrChange>
                          </w:rPr>
                          <w:delText xml:space="preserve">will </w:delText>
                        </w:r>
                      </w:del>
                      <w:ins w:id="16" w:author="Seymour, John" w:date="2019-08-27T13:19:00Z">
                        <w:r w:rsidR="003172CD" w:rsidRPr="003172CD">
                          <w:rPr>
                            <w:rFonts w:ascii="Arial" w:hAnsi="Arial" w:cs="Arial"/>
                            <w:b/>
                            <w:color w:val="000000" w:themeColor="text1"/>
                            <w:sz w:val="32"/>
                            <w:szCs w:val="32"/>
                            <w:u w:val="single"/>
                            <w:rPrChange w:id="17" w:author="Seymour, John" w:date="2019-08-27T13:19:00Z">
                              <w:rPr>
                                <w:rFonts w:ascii="Arial" w:hAnsi="Arial" w:cs="Arial"/>
                                <w:b/>
                                <w:color w:val="000000" w:themeColor="text1"/>
                                <w:sz w:val="32"/>
                                <w:szCs w:val="32"/>
                              </w:rPr>
                            </w:rPrChange>
                          </w:rPr>
                          <w:t>WILL</w:t>
                        </w:r>
                        <w:r w:rsidR="003172CD" w:rsidRPr="00893F89">
                          <w:rPr>
                            <w:rFonts w:ascii="Arial" w:hAnsi="Arial" w:cs="Arial"/>
                            <w:b/>
                            <w:color w:val="000000" w:themeColor="text1"/>
                            <w:sz w:val="32"/>
                            <w:szCs w:val="32"/>
                          </w:rPr>
                          <w:t xml:space="preserve"> </w:t>
                        </w:r>
                      </w:ins>
                      <w:r w:rsidR="00710D9E" w:rsidRPr="00893F89">
                        <w:rPr>
                          <w:rFonts w:ascii="Arial" w:hAnsi="Arial" w:cs="Arial"/>
                          <w:b/>
                          <w:color w:val="000000" w:themeColor="text1"/>
                          <w:sz w:val="32"/>
                          <w:szCs w:val="32"/>
                        </w:rPr>
                        <w:t xml:space="preserve">damage the </w:t>
                      </w:r>
                      <w:proofErr w:type="spellStart"/>
                      <w:r w:rsidR="008B0EE9" w:rsidRPr="00893F89">
                        <w:rPr>
                          <w:rFonts w:ascii="Arial" w:hAnsi="Arial" w:cs="Arial"/>
                          <w:b/>
                          <w:color w:val="000000" w:themeColor="text1"/>
                          <w:sz w:val="32"/>
                          <w:szCs w:val="32"/>
                        </w:rPr>
                        <w:t>μ</w:t>
                      </w:r>
                      <w:r w:rsidR="00710D9E" w:rsidRPr="00893F89">
                        <w:rPr>
                          <w:rFonts w:ascii="Arial" w:hAnsi="Arial" w:cs="Arial"/>
                          <w:b/>
                          <w:color w:val="000000" w:themeColor="text1"/>
                          <w:sz w:val="32"/>
                          <w:szCs w:val="32"/>
                        </w:rPr>
                        <w:t>LED</w:t>
                      </w:r>
                      <w:proofErr w:type="spellEnd"/>
                      <w:r w:rsidR="00710D9E" w:rsidRPr="00893F89">
                        <w:rPr>
                          <w:rFonts w:ascii="Arial" w:hAnsi="Arial" w:cs="Arial"/>
                          <w:b/>
                          <w:color w:val="000000" w:themeColor="text1"/>
                          <w:sz w:val="32"/>
                          <w:szCs w:val="32"/>
                        </w:rPr>
                        <w:t>.</w:t>
                      </w:r>
                    </w:p>
                  </w:txbxContent>
                </v:textbox>
                <w10:wrap anchorx="margin"/>
              </v:rect>
            </w:pict>
          </mc:Fallback>
        </mc:AlternateContent>
      </w:r>
      <w:r w:rsidR="00855B1C">
        <w:br w:type="page"/>
      </w:r>
    </w:p>
    <w:p w14:paraId="3B68F8B9" w14:textId="77777777" w:rsidR="00855B1C" w:rsidRDefault="00855B1C" w:rsidP="003D3500"/>
    <w:p w14:paraId="3D21FD21" w14:textId="7C56EB51" w:rsidR="00DE6FC4" w:rsidRPr="00F752ED" w:rsidRDefault="003D3500" w:rsidP="00DE6FC4">
      <w:pPr>
        <w:pStyle w:val="ListParagraph"/>
        <w:numPr>
          <w:ilvl w:val="0"/>
          <w:numId w:val="6"/>
        </w:numPr>
        <w:ind w:firstLineChars="0"/>
        <w:rPr>
          <w:rFonts w:ascii="Arial" w:hAnsi="Arial" w:cs="Arial"/>
          <w:b/>
          <w:sz w:val="36"/>
          <w:szCs w:val="36"/>
        </w:rPr>
      </w:pPr>
      <w:r w:rsidRPr="00D05650">
        <w:rPr>
          <w:rFonts w:ascii="Arial" w:hAnsi="Arial" w:cs="Arial"/>
          <w:b/>
          <w:sz w:val="36"/>
          <w:szCs w:val="36"/>
        </w:rPr>
        <w:t>Introduction</w:t>
      </w:r>
    </w:p>
    <w:p w14:paraId="5F10E1D4" w14:textId="3E20D731" w:rsidR="00DE6FC4" w:rsidRDefault="00DE6FC4" w:rsidP="000704AA">
      <w:pPr>
        <w:ind w:firstLine="360"/>
        <w:rPr>
          <w:rFonts w:ascii="Arial" w:hAnsi="Arial" w:cs="Arial"/>
          <w:sz w:val="24"/>
          <w:szCs w:val="24"/>
        </w:rPr>
      </w:pPr>
      <w:r w:rsidRPr="00DE6FC4">
        <w:rPr>
          <w:rFonts w:ascii="Arial" w:hAnsi="Arial" w:cs="Arial"/>
          <w:sz w:val="24"/>
          <w:szCs w:val="24"/>
        </w:rPr>
        <w:t>The University of Michigan's OSC1-</w:t>
      </w:r>
      <w:r>
        <w:rPr>
          <w:rFonts w:ascii="Arial" w:hAnsi="Arial" w:cs="Arial"/>
          <w:sz w:val="24"/>
          <w:szCs w:val="24"/>
        </w:rPr>
        <w:t>Lite</w:t>
      </w:r>
      <w:r w:rsidRPr="00DE6FC4">
        <w:rPr>
          <w:rFonts w:ascii="Arial" w:hAnsi="Arial" w:cs="Arial"/>
          <w:sz w:val="24"/>
          <w:szCs w:val="24"/>
        </w:rPr>
        <w:t xml:space="preserve"> chip serves to trigger user-defined optical stimulation on up to </w:t>
      </w:r>
      <w:r>
        <w:rPr>
          <w:rFonts w:ascii="Arial" w:hAnsi="Arial" w:cs="Arial"/>
          <w:sz w:val="24"/>
          <w:szCs w:val="24"/>
        </w:rPr>
        <w:t>12</w:t>
      </w:r>
      <w:r w:rsidRPr="00DE6FC4">
        <w:rPr>
          <w:rFonts w:ascii="Arial" w:hAnsi="Arial" w:cs="Arial"/>
          <w:sz w:val="24"/>
          <w:szCs w:val="24"/>
        </w:rPr>
        <w:t xml:space="preserve"> different channels. </w:t>
      </w:r>
      <w:r>
        <w:rPr>
          <w:rFonts w:ascii="Arial" w:hAnsi="Arial" w:cs="Arial"/>
          <w:sz w:val="24"/>
          <w:szCs w:val="24"/>
        </w:rPr>
        <w:t>Python</w:t>
      </w:r>
      <w:r w:rsidRPr="00DE6FC4">
        <w:rPr>
          <w:rFonts w:ascii="Arial" w:hAnsi="Arial" w:cs="Arial"/>
          <w:sz w:val="24"/>
          <w:szCs w:val="24"/>
        </w:rPr>
        <w:t xml:space="preserve"> GUI and library is available for interacting with OSC1-</w:t>
      </w:r>
      <w:r>
        <w:rPr>
          <w:rFonts w:ascii="Arial" w:hAnsi="Arial" w:cs="Arial"/>
          <w:sz w:val="24"/>
          <w:szCs w:val="24"/>
        </w:rPr>
        <w:t>Lite</w:t>
      </w:r>
      <w:r w:rsidRPr="00DE6FC4">
        <w:rPr>
          <w:rFonts w:ascii="Arial" w:hAnsi="Arial" w:cs="Arial"/>
          <w:sz w:val="24"/>
          <w:szCs w:val="24"/>
        </w:rPr>
        <w:t xml:space="preserve"> stimulation system. The open-source code for the GUI interface is available at GitHub link: </w:t>
      </w:r>
      <w:hyperlink r:id="rId8" w:history="1">
        <w:r w:rsidR="000704AA" w:rsidRPr="00724F47">
          <w:rPr>
            <w:rStyle w:val="Hyperlink"/>
            <w:rFonts w:ascii="Arial" w:hAnsi="Arial" w:cs="Arial"/>
            <w:sz w:val="24"/>
            <w:szCs w:val="24"/>
          </w:rPr>
          <w:t>https://github.com/YoonGroupUmich/osc1lite/releases</w:t>
        </w:r>
      </w:hyperlink>
      <w:r w:rsidR="00F56FBF">
        <w:rPr>
          <w:rFonts w:ascii="Arial" w:hAnsi="Arial" w:cs="Arial"/>
          <w:sz w:val="24"/>
          <w:szCs w:val="24"/>
        </w:rPr>
        <w:t xml:space="preserve">. </w:t>
      </w:r>
      <w:r w:rsidRPr="00DE6FC4">
        <w:rPr>
          <w:rFonts w:ascii="Arial" w:hAnsi="Arial" w:cs="Arial"/>
          <w:sz w:val="24"/>
          <w:szCs w:val="24"/>
        </w:rPr>
        <w:t xml:space="preserve">We invite you to post issues and solutions there as well, which will help our scientific community as we have limited resources for supporting this device. </w:t>
      </w:r>
    </w:p>
    <w:p w14:paraId="16A9862F" w14:textId="77777777" w:rsidR="00F752ED" w:rsidRPr="00DE6FC4" w:rsidRDefault="00F752ED" w:rsidP="00F752ED">
      <w:pPr>
        <w:ind w:firstLine="360"/>
        <w:rPr>
          <w:rFonts w:ascii="Arial" w:hAnsi="Arial" w:cs="Arial"/>
          <w:sz w:val="24"/>
          <w:szCs w:val="24"/>
        </w:rPr>
      </w:pPr>
    </w:p>
    <w:p w14:paraId="337E7308" w14:textId="74EB09EB" w:rsidR="00D05650" w:rsidRDefault="00D05650" w:rsidP="00D05650">
      <w:pPr>
        <w:pStyle w:val="ListParagraph"/>
        <w:numPr>
          <w:ilvl w:val="0"/>
          <w:numId w:val="6"/>
        </w:numPr>
        <w:ind w:firstLineChars="0"/>
        <w:rPr>
          <w:rFonts w:ascii="Arial" w:hAnsi="Arial" w:cs="Arial"/>
          <w:b/>
          <w:sz w:val="36"/>
          <w:szCs w:val="36"/>
        </w:rPr>
      </w:pPr>
      <w:r>
        <w:rPr>
          <w:rFonts w:ascii="Arial" w:hAnsi="Arial" w:cs="Arial"/>
          <w:b/>
          <w:sz w:val="36"/>
          <w:szCs w:val="36"/>
        </w:rPr>
        <w:t>System Setup</w:t>
      </w:r>
    </w:p>
    <w:p w14:paraId="141B7F5C" w14:textId="154FE7BE" w:rsidR="003322F3" w:rsidRDefault="003322F3" w:rsidP="00D05650">
      <w:pPr>
        <w:pStyle w:val="ListParagraph"/>
        <w:numPr>
          <w:ilvl w:val="1"/>
          <w:numId w:val="6"/>
        </w:numPr>
        <w:ind w:firstLineChars="0"/>
        <w:rPr>
          <w:ins w:id="9" w:author="Seymour, John" w:date="2019-08-27T13:44:00Z"/>
          <w:rFonts w:ascii="Arial" w:hAnsi="Arial" w:cs="Arial"/>
          <w:b/>
          <w:sz w:val="32"/>
          <w:szCs w:val="32"/>
        </w:rPr>
      </w:pPr>
      <w:ins w:id="10" w:author="Seymour, John" w:date="2019-08-27T13:43:00Z">
        <w:r>
          <w:rPr>
            <w:rFonts w:ascii="Arial" w:hAnsi="Arial" w:cs="Arial"/>
            <w:b/>
            <w:sz w:val="32"/>
            <w:szCs w:val="32"/>
          </w:rPr>
          <w:t>System Overview</w:t>
        </w:r>
      </w:ins>
      <w:ins w:id="11" w:author="Seymour, John" w:date="2019-08-27T13:45:00Z">
        <w:r>
          <w:rPr>
            <w:rFonts w:ascii="Arial" w:hAnsi="Arial" w:cs="Arial"/>
            <w:b/>
            <w:sz w:val="32"/>
            <w:szCs w:val="32"/>
          </w:rPr>
          <w:t xml:space="preserve"> in Typical Experiment</w:t>
        </w:r>
      </w:ins>
    </w:p>
    <w:p w14:paraId="1C3861B2" w14:textId="5C99D2CC" w:rsidR="003322F3" w:rsidRPr="003322F3" w:rsidRDefault="003322F3">
      <w:pPr>
        <w:ind w:left="360"/>
        <w:rPr>
          <w:ins w:id="12" w:author="Seymour, John" w:date="2019-08-27T13:43:00Z"/>
          <w:rFonts w:ascii="Arial" w:hAnsi="Arial" w:cs="Arial"/>
          <w:b/>
          <w:sz w:val="32"/>
          <w:szCs w:val="32"/>
          <w:rPrChange w:id="13" w:author="Seymour, John" w:date="2019-08-27T13:44:00Z">
            <w:rPr>
              <w:ins w:id="14" w:author="Seymour, John" w:date="2019-08-27T13:43:00Z"/>
            </w:rPr>
          </w:rPrChange>
        </w:rPr>
        <w:pPrChange w:id="15" w:author="Seymour, John" w:date="2019-08-27T13:44:00Z">
          <w:pPr>
            <w:pStyle w:val="ListParagraph"/>
            <w:numPr>
              <w:ilvl w:val="1"/>
              <w:numId w:val="6"/>
            </w:numPr>
            <w:ind w:left="1152" w:firstLineChars="0" w:hanging="792"/>
          </w:pPr>
        </w:pPrChange>
      </w:pPr>
      <w:ins w:id="16" w:author="Seymour, John" w:date="2019-08-27T13:44:00Z">
        <w:r>
          <w:rPr>
            <w:rFonts w:ascii="Arial" w:hAnsi="Arial" w:cs="Arial"/>
            <w:b/>
            <w:noProof/>
            <w:sz w:val="32"/>
            <w:szCs w:val="32"/>
            <w:lang w:eastAsia="en-US"/>
          </w:rPr>
          <w:drawing>
            <wp:inline distT="0" distB="0" distL="0" distR="0" wp14:anchorId="1438C384" wp14:editId="6E7C6340">
              <wp:extent cx="5274310" cy="1972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SC1-Lite diagram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972310"/>
                      </a:xfrm>
                      <a:prstGeom prst="rect">
                        <a:avLst/>
                      </a:prstGeom>
                    </pic:spPr>
                  </pic:pic>
                </a:graphicData>
              </a:graphic>
            </wp:inline>
          </w:drawing>
        </w:r>
      </w:ins>
    </w:p>
    <w:p w14:paraId="6DE6DAAC" w14:textId="34639C7E" w:rsidR="00D05650" w:rsidRDefault="00D05650" w:rsidP="00D05650">
      <w:pPr>
        <w:pStyle w:val="ListParagraph"/>
        <w:numPr>
          <w:ilvl w:val="1"/>
          <w:numId w:val="6"/>
        </w:numPr>
        <w:ind w:firstLineChars="0"/>
        <w:rPr>
          <w:rFonts w:ascii="Arial" w:hAnsi="Arial" w:cs="Arial"/>
          <w:b/>
          <w:sz w:val="32"/>
          <w:szCs w:val="32"/>
        </w:rPr>
      </w:pPr>
      <w:r w:rsidRPr="00436FD4">
        <w:rPr>
          <w:rFonts w:ascii="Arial" w:hAnsi="Arial" w:cs="Arial"/>
          <w:b/>
          <w:sz w:val="32"/>
          <w:szCs w:val="32"/>
        </w:rPr>
        <w:t xml:space="preserve">Included </w:t>
      </w:r>
      <w:r w:rsidR="00436FD4" w:rsidRPr="00436FD4">
        <w:rPr>
          <w:rFonts w:ascii="Arial" w:hAnsi="Arial" w:cs="Arial"/>
          <w:b/>
          <w:sz w:val="32"/>
          <w:szCs w:val="32"/>
        </w:rPr>
        <w:t>Items</w:t>
      </w:r>
      <w:ins w:id="17" w:author="Seymour, John" w:date="2019-08-27T13:44:00Z">
        <w:r w:rsidR="003322F3">
          <w:rPr>
            <w:rFonts w:ascii="Arial" w:hAnsi="Arial" w:cs="Arial"/>
            <w:b/>
            <w:sz w:val="32"/>
            <w:szCs w:val="32"/>
          </w:rPr>
          <w:t xml:space="preserve"> with OSC1-Lite</w:t>
        </w:r>
      </w:ins>
    </w:p>
    <w:p w14:paraId="719086A9" w14:textId="33F54D52" w:rsidR="00CF78CF" w:rsidRPr="00CF78CF" w:rsidRDefault="0080078C" w:rsidP="00CF78CF">
      <w:pPr>
        <w:ind w:firstLine="360"/>
        <w:rPr>
          <w:rFonts w:ascii="Arial" w:hAnsi="Arial" w:cs="Arial"/>
          <w:sz w:val="24"/>
          <w:szCs w:val="24"/>
        </w:rPr>
      </w:pPr>
      <w:r>
        <w:rPr>
          <w:rFonts w:ascii="Arial" w:hAnsi="Arial" w:cs="Arial"/>
          <w:sz w:val="24"/>
          <w:szCs w:val="24"/>
        </w:rPr>
        <w:t>(1 pcs) USB-A to USB-B Cable</w:t>
      </w:r>
    </w:p>
    <w:p w14:paraId="508AF250" w14:textId="24D72EC4" w:rsidR="00CF78CF" w:rsidRPr="00CF78CF" w:rsidRDefault="00CF78CF" w:rsidP="00CF78CF">
      <w:pPr>
        <w:ind w:firstLine="360"/>
        <w:rPr>
          <w:rFonts w:ascii="Arial" w:hAnsi="Arial" w:cs="Arial"/>
          <w:sz w:val="24"/>
          <w:szCs w:val="24"/>
        </w:rPr>
      </w:pPr>
      <w:r w:rsidRPr="00CF78CF">
        <w:rPr>
          <w:rFonts w:ascii="Arial" w:hAnsi="Arial" w:cs="Arial"/>
          <w:sz w:val="24"/>
          <w:szCs w:val="24"/>
        </w:rPr>
        <w:t xml:space="preserve">(1 pcs) </w:t>
      </w:r>
      <w:r w:rsidR="007B3880">
        <w:rPr>
          <w:rFonts w:ascii="Arial" w:hAnsi="Arial" w:cs="Arial"/>
          <w:sz w:val="24"/>
          <w:szCs w:val="24"/>
        </w:rPr>
        <w:t>OSC1Lite System Board</w:t>
      </w:r>
    </w:p>
    <w:p w14:paraId="7D7EB6B5" w14:textId="77777777" w:rsidR="00CF78CF" w:rsidRPr="00CF78CF" w:rsidRDefault="00CF78CF" w:rsidP="00CF78CF">
      <w:pPr>
        <w:ind w:firstLine="360"/>
        <w:rPr>
          <w:rFonts w:ascii="Arial" w:hAnsi="Arial" w:cs="Arial"/>
          <w:sz w:val="24"/>
          <w:szCs w:val="24"/>
        </w:rPr>
      </w:pPr>
      <w:r w:rsidRPr="00CF78CF">
        <w:rPr>
          <w:rFonts w:ascii="Arial" w:hAnsi="Arial" w:cs="Arial"/>
          <w:sz w:val="24"/>
          <w:szCs w:val="24"/>
        </w:rPr>
        <w:t>(2 pcs) 18650 Li-Ion Battery</w:t>
      </w:r>
    </w:p>
    <w:p w14:paraId="0134412F" w14:textId="65111C5B" w:rsidR="00CF78CF" w:rsidRPr="00CF78CF" w:rsidRDefault="00CF78CF" w:rsidP="00CF78CF">
      <w:pPr>
        <w:ind w:firstLine="360"/>
        <w:rPr>
          <w:rFonts w:ascii="Arial" w:hAnsi="Arial" w:cs="Arial"/>
          <w:sz w:val="24"/>
          <w:szCs w:val="24"/>
        </w:rPr>
      </w:pPr>
      <w:r w:rsidRPr="00CF78CF">
        <w:rPr>
          <w:rFonts w:ascii="Arial" w:hAnsi="Arial" w:cs="Arial"/>
          <w:sz w:val="24"/>
          <w:szCs w:val="24"/>
        </w:rPr>
        <w:t>(1 pcs) Charger</w:t>
      </w:r>
      <w:ins w:id="18" w:author="Seymour, John" w:date="2019-08-27T13:44:00Z">
        <w:r w:rsidR="003322F3">
          <w:rPr>
            <w:rFonts w:ascii="Arial" w:hAnsi="Arial" w:cs="Arial"/>
            <w:sz w:val="24"/>
            <w:szCs w:val="24"/>
          </w:rPr>
          <w:t xml:space="preserve"> with Charge-Level Indicator</w:t>
        </w:r>
      </w:ins>
    </w:p>
    <w:p w14:paraId="008D85E1" w14:textId="052DAFA1" w:rsidR="00F752ED" w:rsidRPr="00CF78CF" w:rsidRDefault="008025BD" w:rsidP="00F752ED">
      <w:pPr>
        <w:ind w:firstLine="360"/>
        <w:rPr>
          <w:rFonts w:ascii="Arial" w:hAnsi="Arial" w:cs="Arial"/>
          <w:sz w:val="24"/>
          <w:szCs w:val="24"/>
        </w:rPr>
      </w:pPr>
      <w:r>
        <w:rPr>
          <w:rFonts w:ascii="Arial" w:hAnsi="Arial" w:cs="Arial"/>
          <w:sz w:val="24"/>
          <w:szCs w:val="24"/>
        </w:rPr>
        <w:t xml:space="preserve">(1 pcs) </w:t>
      </w:r>
      <w:proofErr w:type="gramStart"/>
      <w:r>
        <w:rPr>
          <w:rFonts w:ascii="Arial" w:hAnsi="Arial" w:cs="Arial"/>
          <w:sz w:val="24"/>
          <w:szCs w:val="24"/>
        </w:rPr>
        <w:t>1 meter</w:t>
      </w:r>
      <w:proofErr w:type="gramEnd"/>
      <w:r>
        <w:rPr>
          <w:rFonts w:ascii="Arial" w:hAnsi="Arial" w:cs="Arial"/>
          <w:sz w:val="24"/>
          <w:szCs w:val="24"/>
        </w:rPr>
        <w:t xml:space="preserve"> </w:t>
      </w:r>
      <w:proofErr w:type="spellStart"/>
      <w:r>
        <w:rPr>
          <w:rFonts w:ascii="Arial" w:hAnsi="Arial" w:cs="Arial"/>
          <w:sz w:val="24"/>
          <w:szCs w:val="24"/>
        </w:rPr>
        <w:t>Omnetics</w:t>
      </w:r>
      <w:proofErr w:type="spellEnd"/>
      <w:r>
        <w:rPr>
          <w:rFonts w:ascii="Arial" w:hAnsi="Arial" w:cs="Arial"/>
          <w:sz w:val="24"/>
          <w:szCs w:val="24"/>
        </w:rPr>
        <w:t xml:space="preserve"> cable</w:t>
      </w:r>
    </w:p>
    <w:p w14:paraId="732F4346" w14:textId="7734D1A2" w:rsidR="00CF78CF" w:rsidRDefault="00CF78CF" w:rsidP="00D05650">
      <w:pPr>
        <w:pStyle w:val="ListParagraph"/>
        <w:numPr>
          <w:ilvl w:val="1"/>
          <w:numId w:val="6"/>
        </w:numPr>
        <w:ind w:firstLineChars="0"/>
        <w:rPr>
          <w:rFonts w:ascii="Arial" w:hAnsi="Arial" w:cs="Arial"/>
          <w:b/>
          <w:sz w:val="32"/>
          <w:szCs w:val="32"/>
        </w:rPr>
      </w:pPr>
      <w:r>
        <w:rPr>
          <w:rFonts w:ascii="Arial" w:hAnsi="Arial" w:cs="Arial"/>
          <w:b/>
          <w:sz w:val="32"/>
          <w:szCs w:val="32"/>
        </w:rPr>
        <w:t>System Requirements</w:t>
      </w:r>
    </w:p>
    <w:p w14:paraId="25403FA2" w14:textId="77777777" w:rsidR="00CE07D0" w:rsidRDefault="00216288" w:rsidP="00CE07D0">
      <w:pPr>
        <w:ind w:firstLine="360"/>
        <w:rPr>
          <w:rFonts w:ascii="Arial" w:hAnsi="Arial" w:cs="Arial"/>
          <w:sz w:val="24"/>
          <w:szCs w:val="24"/>
        </w:rPr>
      </w:pPr>
      <w:r>
        <w:rPr>
          <w:rFonts w:ascii="Arial" w:hAnsi="Arial" w:cs="Arial"/>
          <w:sz w:val="24"/>
          <w:szCs w:val="24"/>
        </w:rPr>
        <w:t>The system</w:t>
      </w:r>
      <w:r w:rsidR="00C858C5">
        <w:rPr>
          <w:rFonts w:ascii="Arial" w:hAnsi="Arial" w:cs="Arial"/>
          <w:sz w:val="24"/>
          <w:szCs w:val="24"/>
        </w:rPr>
        <w:t xml:space="preserve"> only</w:t>
      </w:r>
      <w:r>
        <w:rPr>
          <w:rFonts w:ascii="Arial" w:hAnsi="Arial" w:cs="Arial"/>
          <w:sz w:val="24"/>
          <w:szCs w:val="24"/>
        </w:rPr>
        <w:t xml:space="preserve"> supports Windows </w:t>
      </w:r>
      <w:r w:rsidR="00C858C5">
        <w:rPr>
          <w:rFonts w:ascii="Arial" w:hAnsi="Arial" w:cs="Arial"/>
          <w:sz w:val="24"/>
          <w:szCs w:val="24"/>
        </w:rPr>
        <w:t>operating system.</w:t>
      </w:r>
    </w:p>
    <w:p w14:paraId="5055C32F" w14:textId="44B7725A" w:rsidR="00F752ED" w:rsidRPr="0052527C" w:rsidRDefault="00CE07D0" w:rsidP="00F752ED">
      <w:pPr>
        <w:ind w:firstLine="360"/>
        <w:rPr>
          <w:rFonts w:ascii="Arial" w:hAnsi="Arial" w:cs="Arial"/>
          <w:sz w:val="24"/>
          <w:szCs w:val="24"/>
        </w:rPr>
      </w:pPr>
      <w:r w:rsidRPr="00CE07D0">
        <w:rPr>
          <w:rFonts w:ascii="Arial" w:hAnsi="Arial" w:cs="Arial"/>
          <w:sz w:val="24"/>
          <w:szCs w:val="24"/>
        </w:rPr>
        <w:t>The recommended screen resolution of your PC is 1280x720 or above.</w:t>
      </w:r>
    </w:p>
    <w:p w14:paraId="5312C0AC" w14:textId="77777777" w:rsidR="003322F3" w:rsidRDefault="003322F3">
      <w:pPr>
        <w:widowControl/>
        <w:jc w:val="left"/>
        <w:rPr>
          <w:ins w:id="19" w:author="Seymour, John" w:date="2019-08-27T13:45:00Z"/>
          <w:rFonts w:ascii="Arial" w:hAnsi="Arial" w:cs="Arial"/>
          <w:b/>
          <w:sz w:val="32"/>
          <w:szCs w:val="32"/>
        </w:rPr>
      </w:pPr>
      <w:ins w:id="20" w:author="Seymour, John" w:date="2019-08-27T13:45:00Z">
        <w:r>
          <w:rPr>
            <w:rFonts w:ascii="Arial" w:hAnsi="Arial" w:cs="Arial"/>
            <w:b/>
            <w:sz w:val="32"/>
            <w:szCs w:val="32"/>
          </w:rPr>
          <w:br w:type="page"/>
        </w:r>
      </w:ins>
    </w:p>
    <w:p w14:paraId="5EBAC211" w14:textId="21C9BADF" w:rsidR="009218AB" w:rsidRDefault="00436FD4" w:rsidP="00F716A4">
      <w:pPr>
        <w:pStyle w:val="ListParagraph"/>
        <w:numPr>
          <w:ilvl w:val="1"/>
          <w:numId w:val="6"/>
        </w:numPr>
        <w:ind w:firstLineChars="0"/>
        <w:rPr>
          <w:rFonts w:ascii="Arial" w:hAnsi="Arial" w:cs="Arial"/>
          <w:b/>
          <w:sz w:val="32"/>
          <w:szCs w:val="32"/>
        </w:rPr>
      </w:pPr>
      <w:r>
        <w:rPr>
          <w:rFonts w:ascii="Arial" w:hAnsi="Arial" w:cs="Arial"/>
          <w:b/>
          <w:sz w:val="32"/>
          <w:szCs w:val="32"/>
        </w:rPr>
        <w:lastRenderedPageBreak/>
        <w:t>Device Setup</w:t>
      </w:r>
    </w:p>
    <w:p w14:paraId="70A0B6C5" w14:textId="77777777" w:rsidR="005E778B" w:rsidRDefault="009218AB" w:rsidP="005E778B">
      <w:pPr>
        <w:keepNext/>
        <w:jc w:val="center"/>
      </w:pPr>
      <w:r w:rsidRPr="009218AB">
        <w:rPr>
          <w:rFonts w:ascii="Arial" w:hAnsi="Arial" w:cs="Arial"/>
          <w:b/>
          <w:noProof/>
          <w:sz w:val="32"/>
          <w:szCs w:val="32"/>
          <w:lang w:eastAsia="en-US"/>
        </w:rPr>
        <w:drawing>
          <wp:inline distT="0" distB="0" distL="0" distR="0" wp14:anchorId="17FB2394" wp14:editId="287DE71D">
            <wp:extent cx="3733800" cy="2791851"/>
            <wp:effectExtent l="0" t="0" r="0" b="8890"/>
            <wp:docPr id="14" name="Picture 14" descr="D:\Hongjie\photo\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ongjie\photo\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4113" cy="2836948"/>
                    </a:xfrm>
                    <a:prstGeom prst="rect">
                      <a:avLst/>
                    </a:prstGeom>
                    <a:noFill/>
                    <a:ln>
                      <a:noFill/>
                    </a:ln>
                  </pic:spPr>
                </pic:pic>
              </a:graphicData>
            </a:graphic>
          </wp:inline>
        </w:drawing>
      </w:r>
    </w:p>
    <w:p w14:paraId="22BF17AA" w14:textId="41EE797F" w:rsidR="005E778B" w:rsidRDefault="005E778B" w:rsidP="005E778B">
      <w:pPr>
        <w:pStyle w:val="Caption"/>
      </w:pPr>
      <w:r>
        <w:t xml:space="preserve">Figure </w:t>
      </w:r>
      <w:fldSimple w:instr=" SEQ Figure \* ARABIC ">
        <w:r w:rsidR="0032416B">
          <w:rPr>
            <w:noProof/>
          </w:rPr>
          <w:t>1</w:t>
        </w:r>
      </w:fldSimple>
      <w:r>
        <w:t xml:space="preserve"> Back of the board</w:t>
      </w:r>
    </w:p>
    <w:p w14:paraId="1C9F8EF3" w14:textId="77777777" w:rsidR="003172CD" w:rsidRDefault="00F716A4" w:rsidP="003172CD">
      <w:pPr>
        <w:rPr>
          <w:ins w:id="21" w:author="Seymour, John" w:date="2019-08-27T13:18:00Z"/>
          <w:rFonts w:ascii="Arial" w:hAnsi="Arial" w:cs="Arial"/>
          <w:sz w:val="24"/>
          <w:szCs w:val="24"/>
        </w:rPr>
      </w:pPr>
      <w:r>
        <w:rPr>
          <w:rFonts w:ascii="Arial" w:hAnsi="Arial" w:cs="Arial"/>
          <w:b/>
          <w:sz w:val="24"/>
          <w:szCs w:val="24"/>
        </w:rPr>
        <w:t>Step 1:</w:t>
      </w:r>
      <w:r>
        <w:rPr>
          <w:rFonts w:ascii="Arial" w:hAnsi="Arial" w:cs="Arial"/>
          <w:sz w:val="24"/>
          <w:szCs w:val="24"/>
        </w:rPr>
        <w:t xml:space="preserve"> </w:t>
      </w:r>
      <w:ins w:id="22" w:author="Seymour, John" w:date="2019-08-27T13:18:00Z">
        <w:r w:rsidR="003172CD">
          <w:rPr>
            <w:rFonts w:ascii="Arial" w:hAnsi="Arial" w:cs="Arial"/>
            <w:sz w:val="24"/>
            <w:szCs w:val="24"/>
          </w:rPr>
          <w:t>Install two charged Li-Ion 18650 batteries (3.7V) at the back of PCB.</w:t>
        </w:r>
      </w:ins>
    </w:p>
    <w:p w14:paraId="4CAACFBF" w14:textId="143CDC74" w:rsidR="00F752ED" w:rsidDel="003322F3" w:rsidRDefault="00F716A4" w:rsidP="00F716A4">
      <w:pPr>
        <w:rPr>
          <w:del w:id="23" w:author="Seymour, John" w:date="2019-08-27T13:45:00Z"/>
          <w:rFonts w:ascii="Arial" w:hAnsi="Arial" w:cs="Arial"/>
          <w:sz w:val="24"/>
          <w:szCs w:val="24"/>
        </w:rPr>
      </w:pPr>
      <w:del w:id="24" w:author="Seymour, John" w:date="2019-08-27T13:18:00Z">
        <w:r w:rsidDel="003172CD">
          <w:rPr>
            <w:rFonts w:ascii="Arial" w:hAnsi="Arial" w:cs="Arial"/>
            <w:sz w:val="24"/>
            <w:szCs w:val="24"/>
          </w:rPr>
          <w:delText>Install two</w:delText>
        </w:r>
        <w:r w:rsidR="009218AB" w:rsidDel="003172CD">
          <w:rPr>
            <w:rFonts w:ascii="Arial" w:hAnsi="Arial" w:cs="Arial"/>
            <w:sz w:val="24"/>
            <w:szCs w:val="24"/>
          </w:rPr>
          <w:delText xml:space="preserve"> </w:delText>
        </w:r>
        <w:r w:rsidR="0033050E" w:rsidDel="003172CD">
          <w:rPr>
            <w:rFonts w:ascii="Arial" w:hAnsi="Arial" w:cs="Arial"/>
            <w:sz w:val="24"/>
            <w:szCs w:val="24"/>
          </w:rPr>
          <w:delText>charged Li-Ion 3.7V batteries</w:delText>
        </w:r>
        <w:r w:rsidR="009218AB" w:rsidDel="003172CD">
          <w:rPr>
            <w:rFonts w:ascii="Arial" w:hAnsi="Arial" w:cs="Arial"/>
            <w:sz w:val="24"/>
            <w:szCs w:val="24"/>
          </w:rPr>
          <w:delText xml:space="preserve"> at the back of the board.</w:delText>
        </w:r>
      </w:del>
    </w:p>
    <w:p w14:paraId="65EAE37C" w14:textId="77777777" w:rsidR="004C5EEE" w:rsidRDefault="009218AB">
      <w:pPr>
        <w:jc w:val="center"/>
        <w:pPrChange w:id="25" w:author="Seymour, John" w:date="2019-08-27T13:46:00Z">
          <w:pPr>
            <w:keepNext/>
          </w:pPr>
        </w:pPrChange>
      </w:pPr>
      <w:r w:rsidRPr="009218AB">
        <w:rPr>
          <w:rFonts w:ascii="Arial" w:hAnsi="Arial" w:cs="Arial"/>
          <w:noProof/>
          <w:sz w:val="24"/>
          <w:szCs w:val="24"/>
          <w:lang w:eastAsia="en-US"/>
        </w:rPr>
        <w:drawing>
          <wp:inline distT="0" distB="0" distL="0" distR="0" wp14:anchorId="6168D2D2" wp14:editId="0A99CBC7">
            <wp:extent cx="4381169" cy="4153086"/>
            <wp:effectExtent l="0" t="0" r="0" b="0"/>
            <wp:docPr id="15" name="Picture 15" descr="D:\Hongjie\photo\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ongjie\photo\Pictur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2945" cy="4154770"/>
                    </a:xfrm>
                    <a:prstGeom prst="rect">
                      <a:avLst/>
                    </a:prstGeom>
                    <a:noFill/>
                    <a:ln>
                      <a:noFill/>
                    </a:ln>
                  </pic:spPr>
                </pic:pic>
              </a:graphicData>
            </a:graphic>
          </wp:inline>
        </w:drawing>
      </w:r>
    </w:p>
    <w:p w14:paraId="36F0E629" w14:textId="7773E2B8" w:rsidR="00F716A4" w:rsidRPr="009463EC" w:rsidRDefault="004C5EEE" w:rsidP="004C5EEE">
      <w:pPr>
        <w:pStyle w:val="Caption"/>
        <w:rPr>
          <w:rFonts w:cs="Arial"/>
          <w:sz w:val="24"/>
          <w:szCs w:val="24"/>
        </w:rPr>
      </w:pPr>
      <w:r>
        <w:t xml:space="preserve">Figure </w:t>
      </w:r>
      <w:fldSimple w:instr=" SEQ Figure \* ARABIC ">
        <w:r w:rsidR="0032416B">
          <w:rPr>
            <w:noProof/>
          </w:rPr>
          <w:t>2</w:t>
        </w:r>
      </w:fldSimple>
      <w:r>
        <w:t xml:space="preserve"> Front of the board</w:t>
      </w:r>
    </w:p>
    <w:p w14:paraId="52BA7C2C" w14:textId="3F3276A4" w:rsidR="00F716A4" w:rsidRDefault="00F716A4" w:rsidP="00F716A4">
      <w:pPr>
        <w:rPr>
          <w:rFonts w:ascii="Arial" w:hAnsi="Arial" w:cs="Arial"/>
          <w:sz w:val="24"/>
          <w:szCs w:val="24"/>
        </w:rPr>
      </w:pPr>
      <w:r w:rsidRPr="009463EC">
        <w:rPr>
          <w:rFonts w:ascii="Arial" w:hAnsi="Arial" w:cs="Arial"/>
          <w:b/>
          <w:sz w:val="24"/>
          <w:szCs w:val="24"/>
        </w:rPr>
        <w:t xml:space="preserve">Step 2: </w:t>
      </w:r>
      <w:r w:rsidRPr="009463EC">
        <w:rPr>
          <w:rFonts w:ascii="Arial" w:hAnsi="Arial" w:cs="Arial"/>
          <w:sz w:val="24"/>
          <w:szCs w:val="24"/>
        </w:rPr>
        <w:t>Power Device on with Switch</w:t>
      </w:r>
      <w:r w:rsidR="009218AB">
        <w:rPr>
          <w:rFonts w:ascii="Arial" w:hAnsi="Arial" w:cs="Arial"/>
          <w:sz w:val="24"/>
          <w:szCs w:val="24"/>
        </w:rPr>
        <w:t xml:space="preserve"> at the front of the board</w:t>
      </w:r>
      <w:r w:rsidRPr="009463EC">
        <w:rPr>
          <w:rFonts w:ascii="Arial" w:hAnsi="Arial" w:cs="Arial"/>
          <w:sz w:val="24"/>
          <w:szCs w:val="24"/>
        </w:rPr>
        <w:t xml:space="preserve">. </w:t>
      </w:r>
      <w:r w:rsidR="004616BE">
        <w:rPr>
          <w:rFonts w:ascii="Arial" w:hAnsi="Arial" w:cs="Arial" w:hint="eastAsia"/>
          <w:sz w:val="24"/>
          <w:szCs w:val="24"/>
        </w:rPr>
        <w:t>The</w:t>
      </w:r>
      <w:r w:rsidRPr="009463EC">
        <w:rPr>
          <w:rFonts w:ascii="Arial" w:hAnsi="Arial" w:cs="Arial"/>
          <w:sz w:val="24"/>
          <w:szCs w:val="24"/>
        </w:rPr>
        <w:t xml:space="preserve"> LED light indicates the system is on.</w:t>
      </w:r>
    </w:p>
    <w:p w14:paraId="39C56223" w14:textId="77777777" w:rsidR="009218AB" w:rsidRDefault="009218AB" w:rsidP="00F716A4">
      <w:pPr>
        <w:rPr>
          <w:rFonts w:ascii="Arial" w:hAnsi="Arial" w:cs="Arial"/>
          <w:sz w:val="24"/>
          <w:szCs w:val="24"/>
        </w:rPr>
      </w:pPr>
    </w:p>
    <w:p w14:paraId="6452A571" w14:textId="5585BB8D" w:rsidR="009218AB" w:rsidRPr="009463EC" w:rsidRDefault="009218AB" w:rsidP="00F716A4">
      <w:pPr>
        <w:rPr>
          <w:rFonts w:ascii="Arial" w:hAnsi="Arial" w:cs="Arial"/>
          <w:sz w:val="24"/>
          <w:szCs w:val="24"/>
        </w:rPr>
      </w:pPr>
      <w:r w:rsidRPr="009218AB">
        <w:rPr>
          <w:rFonts w:ascii="Arial" w:hAnsi="Arial" w:cs="Arial"/>
          <w:i/>
          <w:color w:val="FF0000"/>
          <w:sz w:val="24"/>
          <w:szCs w:val="24"/>
          <w:u w:val="single"/>
        </w:rPr>
        <w:t>Important</w:t>
      </w:r>
      <w:r w:rsidRPr="004930EB">
        <w:rPr>
          <w:rFonts w:ascii="Arial" w:hAnsi="Arial" w:cs="Arial"/>
          <w:i/>
          <w:color w:val="FF0000"/>
          <w:sz w:val="24"/>
          <w:szCs w:val="24"/>
          <w:u w:val="single"/>
        </w:rPr>
        <w:t>:</w:t>
      </w:r>
      <w:r w:rsidRPr="004930EB">
        <w:rPr>
          <w:rFonts w:ascii="Arial" w:hAnsi="Arial" w:cs="Arial"/>
          <w:color w:val="FF0000"/>
          <w:sz w:val="24"/>
          <w:szCs w:val="24"/>
        </w:rPr>
        <w:t xml:space="preserve"> </w:t>
      </w:r>
      <w:r w:rsidRPr="004930EB">
        <w:rPr>
          <w:rFonts w:ascii="Arial" w:hAnsi="Arial" w:cs="Arial"/>
          <w:i/>
          <w:color w:val="FF0000"/>
          <w:sz w:val="24"/>
          <w:szCs w:val="24"/>
        </w:rPr>
        <w:t>Do not turn off the switch/power before disc</w:t>
      </w:r>
      <w:r w:rsidR="0004760B">
        <w:rPr>
          <w:rFonts w:ascii="Arial" w:hAnsi="Arial" w:cs="Arial"/>
          <w:i/>
          <w:color w:val="FF0000"/>
          <w:sz w:val="24"/>
          <w:szCs w:val="24"/>
        </w:rPr>
        <w:t>onnecting from the GUI</w:t>
      </w:r>
      <w:r w:rsidR="007B3880">
        <w:rPr>
          <w:rFonts w:ascii="Arial" w:hAnsi="Arial" w:cs="Arial"/>
          <w:i/>
          <w:color w:val="FF0000"/>
          <w:sz w:val="24"/>
          <w:szCs w:val="24"/>
        </w:rPr>
        <w:t>. Otherwise, it will</w:t>
      </w:r>
      <w:r w:rsidRPr="004930EB">
        <w:rPr>
          <w:rFonts w:ascii="Arial" w:hAnsi="Arial" w:cs="Arial"/>
          <w:i/>
          <w:color w:val="FF0000"/>
          <w:sz w:val="24"/>
          <w:szCs w:val="24"/>
        </w:rPr>
        <w:t xml:space="preserve"> damage the </w:t>
      </w:r>
      <w:proofErr w:type="spellStart"/>
      <w:r w:rsidR="00C858C5" w:rsidRPr="00C858C5">
        <w:rPr>
          <w:rFonts w:ascii="Arial" w:hAnsi="Arial" w:cs="Arial"/>
          <w:i/>
          <w:color w:val="FF0000"/>
          <w:sz w:val="24"/>
          <w:szCs w:val="24"/>
        </w:rPr>
        <w:t>μ</w:t>
      </w:r>
      <w:r w:rsidRPr="004930EB">
        <w:rPr>
          <w:rFonts w:ascii="Arial" w:hAnsi="Arial" w:cs="Arial"/>
          <w:i/>
          <w:color w:val="FF0000"/>
          <w:sz w:val="24"/>
          <w:szCs w:val="24"/>
        </w:rPr>
        <w:t>LED</w:t>
      </w:r>
      <w:proofErr w:type="spellEnd"/>
      <w:r w:rsidRPr="004930EB">
        <w:rPr>
          <w:rFonts w:ascii="Arial" w:hAnsi="Arial" w:cs="Arial"/>
          <w:i/>
          <w:color w:val="FF0000"/>
          <w:sz w:val="24"/>
          <w:szCs w:val="24"/>
        </w:rPr>
        <w:t>.</w:t>
      </w:r>
    </w:p>
    <w:p w14:paraId="573A968C" w14:textId="77777777" w:rsidR="00F716A4" w:rsidRPr="009463EC" w:rsidRDefault="00F716A4" w:rsidP="00F716A4">
      <w:pPr>
        <w:rPr>
          <w:rFonts w:ascii="Arial" w:hAnsi="Arial" w:cs="Arial"/>
          <w:sz w:val="24"/>
          <w:szCs w:val="24"/>
        </w:rPr>
      </w:pPr>
    </w:p>
    <w:p w14:paraId="179B2BED" w14:textId="73955C11" w:rsidR="00F716A4" w:rsidRPr="00F039A6" w:rsidRDefault="00F716A4" w:rsidP="00F039A6">
      <w:pPr>
        <w:rPr>
          <w:rFonts w:ascii="Arial" w:hAnsi="Arial" w:cs="Arial"/>
          <w:sz w:val="24"/>
          <w:szCs w:val="24"/>
        </w:rPr>
      </w:pPr>
      <w:r w:rsidRPr="009463EC">
        <w:rPr>
          <w:rFonts w:ascii="Arial" w:hAnsi="Arial" w:cs="Arial"/>
          <w:b/>
          <w:sz w:val="24"/>
          <w:szCs w:val="24"/>
        </w:rPr>
        <w:t xml:space="preserve">Step 3: </w:t>
      </w:r>
      <w:r w:rsidRPr="009463EC">
        <w:rPr>
          <w:rFonts w:ascii="Arial" w:hAnsi="Arial" w:cs="Arial"/>
          <w:sz w:val="24"/>
          <w:szCs w:val="24"/>
        </w:rPr>
        <w:t xml:space="preserve">Plug the included USB cable to the device and the computer </w:t>
      </w:r>
      <w:r w:rsidR="0033050E">
        <w:rPr>
          <w:rFonts w:ascii="Arial" w:hAnsi="Arial" w:cs="Arial"/>
          <w:sz w:val="24"/>
          <w:szCs w:val="24"/>
        </w:rPr>
        <w:t>with which you are using the GU</w:t>
      </w:r>
      <w:r w:rsidR="00C858C5">
        <w:rPr>
          <w:rFonts w:ascii="Arial" w:hAnsi="Arial" w:cs="Arial"/>
          <w:sz w:val="24"/>
          <w:szCs w:val="24"/>
        </w:rPr>
        <w:t>I</w:t>
      </w:r>
      <w:r w:rsidRPr="009463EC">
        <w:rPr>
          <w:rFonts w:ascii="Arial" w:hAnsi="Arial" w:cs="Arial"/>
          <w:sz w:val="24"/>
          <w:szCs w:val="24"/>
        </w:rPr>
        <w:t>.</w:t>
      </w:r>
    </w:p>
    <w:p w14:paraId="5BDE4897" w14:textId="77777777" w:rsidR="00F716A4" w:rsidRPr="00F716A4" w:rsidRDefault="00F716A4" w:rsidP="00F716A4">
      <w:pPr>
        <w:ind w:left="360"/>
        <w:rPr>
          <w:rFonts w:ascii="Arial" w:hAnsi="Arial" w:cs="Arial"/>
          <w:b/>
          <w:sz w:val="24"/>
          <w:szCs w:val="24"/>
        </w:rPr>
      </w:pPr>
    </w:p>
    <w:p w14:paraId="1094DF87" w14:textId="545EA9E4" w:rsidR="00436FD4" w:rsidRDefault="00436FD4" w:rsidP="00D05650">
      <w:pPr>
        <w:pStyle w:val="ListParagraph"/>
        <w:numPr>
          <w:ilvl w:val="1"/>
          <w:numId w:val="6"/>
        </w:numPr>
        <w:ind w:firstLineChars="0"/>
        <w:rPr>
          <w:rFonts w:ascii="Arial" w:hAnsi="Arial" w:cs="Arial"/>
          <w:b/>
          <w:sz w:val="32"/>
          <w:szCs w:val="32"/>
        </w:rPr>
      </w:pPr>
      <w:commentRangeStart w:id="26"/>
      <w:r>
        <w:rPr>
          <w:rFonts w:ascii="Arial" w:hAnsi="Arial" w:cs="Arial"/>
          <w:b/>
          <w:sz w:val="32"/>
          <w:szCs w:val="32"/>
        </w:rPr>
        <w:t>Battery Check</w:t>
      </w:r>
      <w:commentRangeEnd w:id="26"/>
      <w:r w:rsidR="003172CD">
        <w:rPr>
          <w:rStyle w:val="CommentReference"/>
        </w:rPr>
        <w:commentReference w:id="26"/>
      </w:r>
    </w:p>
    <w:p w14:paraId="32B6D52F" w14:textId="64962890" w:rsidR="009218AB" w:rsidRDefault="009218AB" w:rsidP="0052148E">
      <w:pPr>
        <w:ind w:firstLine="360"/>
        <w:rPr>
          <w:rFonts w:ascii="Arial" w:hAnsi="Arial" w:cs="Arial"/>
          <w:sz w:val="24"/>
          <w:szCs w:val="24"/>
        </w:rPr>
      </w:pPr>
      <w:r w:rsidRPr="009218AB">
        <w:rPr>
          <w:rFonts w:ascii="Arial" w:hAnsi="Arial" w:cs="Arial"/>
          <w:sz w:val="24"/>
          <w:szCs w:val="24"/>
        </w:rPr>
        <w:t>There</w:t>
      </w:r>
      <w:r>
        <w:rPr>
          <w:rFonts w:ascii="Arial" w:hAnsi="Arial" w:cs="Arial"/>
          <w:sz w:val="24"/>
          <w:szCs w:val="24"/>
        </w:rPr>
        <w:t xml:space="preserve"> are two LEDs on the board to help the user check the battery usage</w:t>
      </w:r>
      <w:r w:rsidR="00C858C5">
        <w:rPr>
          <w:rFonts w:ascii="Arial" w:hAnsi="Arial" w:cs="Arial"/>
          <w:sz w:val="24"/>
          <w:szCs w:val="24"/>
        </w:rPr>
        <w:t xml:space="preserve">. </w:t>
      </w:r>
      <w:r w:rsidR="0033050E">
        <w:rPr>
          <w:rFonts w:ascii="Arial" w:hAnsi="Arial" w:cs="Arial"/>
          <w:sz w:val="24"/>
          <w:szCs w:val="24"/>
        </w:rPr>
        <w:t>Make sure to disconnect from the board and recharge the batteries when the green LEDs turn off.</w:t>
      </w:r>
      <w:ins w:id="27" w:author="Seymour, John" w:date="2019-08-27T13:21:00Z">
        <w:r w:rsidR="003172CD">
          <w:rPr>
            <w:rFonts w:ascii="Arial" w:hAnsi="Arial" w:cs="Arial"/>
            <w:sz w:val="24"/>
            <w:szCs w:val="24"/>
          </w:rPr>
          <w:t xml:space="preserve"> When in doubt, always check your Li</w:t>
        </w:r>
      </w:ins>
      <w:ins w:id="28" w:author="Qian, Hongjie" w:date="2019-08-28T13:14:00Z">
        <w:r w:rsidR="0059217D">
          <w:rPr>
            <w:rFonts w:ascii="Arial" w:hAnsi="Arial" w:cs="Arial"/>
            <w:sz w:val="24"/>
            <w:szCs w:val="24"/>
          </w:rPr>
          <w:t>-</w:t>
        </w:r>
      </w:ins>
      <w:ins w:id="29" w:author="Seymour, John" w:date="2019-08-27T13:21:00Z">
        <w:r w:rsidR="003172CD">
          <w:rPr>
            <w:rFonts w:ascii="Arial" w:hAnsi="Arial" w:cs="Arial"/>
            <w:sz w:val="24"/>
            <w:szCs w:val="24"/>
          </w:rPr>
          <w:t xml:space="preserve">Ion battery with the </w:t>
        </w:r>
      </w:ins>
      <w:ins w:id="30" w:author="Seymour, John" w:date="2019-08-27T13:22:00Z">
        <w:r w:rsidR="003172CD">
          <w:rPr>
            <w:rFonts w:ascii="Arial" w:hAnsi="Arial" w:cs="Arial"/>
            <w:sz w:val="24"/>
            <w:szCs w:val="24"/>
          </w:rPr>
          <w:t>charge</w:t>
        </w:r>
      </w:ins>
      <w:ins w:id="31" w:author="Seymour, John" w:date="2019-08-27T13:21:00Z">
        <w:r w:rsidR="003172CD">
          <w:rPr>
            <w:rFonts w:ascii="Arial" w:hAnsi="Arial" w:cs="Arial"/>
            <w:sz w:val="24"/>
            <w:szCs w:val="24"/>
          </w:rPr>
          <w:t xml:space="preserve"> indicator built into the recommended recharging </w:t>
        </w:r>
        <w:r w:rsidR="003172CD" w:rsidRPr="00275A1C">
          <w:rPr>
            <w:rFonts w:ascii="Arial" w:hAnsi="Arial" w:cs="Arial"/>
            <w:sz w:val="24"/>
            <w:szCs w:val="24"/>
          </w:rPr>
          <w:t>station</w:t>
        </w:r>
      </w:ins>
      <w:ins w:id="32" w:author="Seymour, John" w:date="2019-08-27T13:22:00Z">
        <w:r w:rsidR="003172CD" w:rsidRPr="00275A1C">
          <w:rPr>
            <w:rFonts w:ascii="Arial" w:hAnsi="Arial" w:cs="Arial"/>
            <w:sz w:val="24"/>
            <w:szCs w:val="24"/>
          </w:rPr>
          <w:t xml:space="preserve"> (</w:t>
        </w:r>
      </w:ins>
      <w:ins w:id="33" w:author="Qian, Hongjie" w:date="2019-08-28T15:58:00Z">
        <w:r w:rsidR="00275A1C" w:rsidRPr="00275A1C">
          <w:rPr>
            <w:rFonts w:ascii="Arial" w:hAnsi="Arial" w:cs="Arial"/>
            <w:sz w:val="24"/>
            <w:szCs w:val="24"/>
            <w:rPrChange w:id="34" w:author="Qian, Hongjie" w:date="2019-08-28T15:58:00Z">
              <w:rPr>
                <w:rFonts w:ascii="Arial" w:hAnsi="Arial" w:cs="Arial"/>
                <w:sz w:val="24"/>
                <w:szCs w:val="24"/>
                <w:highlight w:val="yellow"/>
              </w:rPr>
            </w:rPrChange>
          </w:rPr>
          <w:t>EFEST</w:t>
        </w:r>
      </w:ins>
      <w:ins w:id="35" w:author="Seymour, John" w:date="2019-08-27T13:22:00Z">
        <w:del w:id="36" w:author="Qian, Hongjie" w:date="2019-08-28T15:58:00Z">
          <w:r w:rsidR="003172CD" w:rsidRPr="003172CD" w:rsidDel="00275A1C">
            <w:rPr>
              <w:rFonts w:ascii="Arial" w:hAnsi="Arial" w:cs="Arial"/>
              <w:sz w:val="24"/>
              <w:szCs w:val="24"/>
              <w:highlight w:val="yellow"/>
              <w:rPrChange w:id="37" w:author="Seymour, John" w:date="2019-08-27T13:22:00Z">
                <w:rPr>
                  <w:rFonts w:ascii="Arial" w:hAnsi="Arial" w:cs="Arial"/>
                  <w:sz w:val="24"/>
                  <w:szCs w:val="24"/>
                </w:rPr>
              </w:rPrChange>
            </w:rPr>
            <w:delText>XXXXX</w:delText>
          </w:r>
        </w:del>
        <w:r w:rsidR="003172CD">
          <w:rPr>
            <w:rFonts w:ascii="Arial" w:hAnsi="Arial" w:cs="Arial"/>
            <w:sz w:val="24"/>
            <w:szCs w:val="24"/>
          </w:rPr>
          <w:t>).</w:t>
        </w:r>
      </w:ins>
    </w:p>
    <w:p w14:paraId="5AB75FE9" w14:textId="7E625C16" w:rsidR="0052148E" w:rsidDel="00275A1C" w:rsidRDefault="0052148E" w:rsidP="0052148E">
      <w:pPr>
        <w:jc w:val="center"/>
        <w:rPr>
          <w:del w:id="38" w:author="Qian, Hongjie" w:date="2019-08-28T16:02:00Z"/>
          <w:rFonts w:ascii="Arial" w:hAnsi="Arial" w:cs="Arial"/>
          <w:sz w:val="24"/>
          <w:szCs w:val="24"/>
        </w:rPr>
      </w:pPr>
    </w:p>
    <w:p w14:paraId="58E974C9" w14:textId="77777777" w:rsidR="009218AB" w:rsidRPr="009218AB" w:rsidRDefault="009218AB" w:rsidP="00F039A6">
      <w:pPr>
        <w:rPr>
          <w:rFonts w:ascii="Arial" w:hAnsi="Arial" w:cs="Arial"/>
          <w:sz w:val="24"/>
          <w:szCs w:val="24"/>
        </w:rPr>
      </w:pPr>
    </w:p>
    <w:p w14:paraId="77E88304" w14:textId="108232E3" w:rsidR="00D05650" w:rsidRDefault="00D05650" w:rsidP="00D05650">
      <w:pPr>
        <w:pStyle w:val="ListParagraph"/>
        <w:numPr>
          <w:ilvl w:val="0"/>
          <w:numId w:val="6"/>
        </w:numPr>
        <w:ind w:firstLineChars="0"/>
        <w:rPr>
          <w:rFonts w:ascii="Arial" w:hAnsi="Arial" w:cs="Arial"/>
          <w:b/>
          <w:sz w:val="36"/>
          <w:szCs w:val="36"/>
        </w:rPr>
      </w:pPr>
      <w:r>
        <w:rPr>
          <w:rFonts w:ascii="Arial" w:hAnsi="Arial" w:cs="Arial"/>
          <w:b/>
          <w:sz w:val="36"/>
          <w:szCs w:val="36"/>
        </w:rPr>
        <w:t>GUI Interface</w:t>
      </w:r>
    </w:p>
    <w:p w14:paraId="6492D76E" w14:textId="77777777" w:rsidR="00D04A79" w:rsidRDefault="00D04A79" w:rsidP="00D04A79">
      <w:pPr>
        <w:pStyle w:val="ListParagraph"/>
        <w:numPr>
          <w:ilvl w:val="1"/>
          <w:numId w:val="6"/>
        </w:numPr>
        <w:ind w:firstLineChars="0"/>
        <w:rPr>
          <w:rFonts w:ascii="Arial" w:hAnsi="Arial" w:cs="Arial"/>
          <w:b/>
          <w:sz w:val="32"/>
          <w:szCs w:val="32"/>
        </w:rPr>
      </w:pPr>
      <w:r w:rsidRPr="00436FD4">
        <w:rPr>
          <w:rFonts w:ascii="Arial" w:hAnsi="Arial" w:cs="Arial"/>
          <w:b/>
          <w:sz w:val="32"/>
          <w:szCs w:val="32"/>
        </w:rPr>
        <w:t>Installation</w:t>
      </w:r>
    </w:p>
    <w:p w14:paraId="705F876D" w14:textId="77777777" w:rsidR="00D04A79" w:rsidRDefault="00D04A79" w:rsidP="00D04A79">
      <w:pPr>
        <w:pStyle w:val="ListParagraph"/>
        <w:numPr>
          <w:ilvl w:val="0"/>
          <w:numId w:val="11"/>
        </w:numPr>
        <w:ind w:firstLineChars="0"/>
        <w:rPr>
          <w:rFonts w:ascii="Arial" w:hAnsi="Arial" w:cs="Arial"/>
          <w:b/>
          <w:sz w:val="28"/>
          <w:szCs w:val="24"/>
        </w:rPr>
      </w:pPr>
      <w:r>
        <w:rPr>
          <w:rFonts w:ascii="Arial" w:hAnsi="Arial" w:cs="Arial"/>
          <w:b/>
          <w:sz w:val="28"/>
          <w:szCs w:val="24"/>
        </w:rPr>
        <w:t xml:space="preserve"> </w:t>
      </w:r>
      <w:r w:rsidRPr="00203B90">
        <w:rPr>
          <w:rFonts w:ascii="Arial" w:hAnsi="Arial" w:cs="Arial"/>
          <w:b/>
          <w:sz w:val="28"/>
          <w:szCs w:val="24"/>
        </w:rPr>
        <w:t xml:space="preserve">Installing Opal Kelly </w:t>
      </w:r>
      <w:proofErr w:type="spellStart"/>
      <w:r w:rsidRPr="00203B90">
        <w:rPr>
          <w:rFonts w:ascii="Arial" w:hAnsi="Arial" w:cs="Arial"/>
          <w:b/>
          <w:sz w:val="28"/>
          <w:szCs w:val="24"/>
        </w:rPr>
        <w:t>Frontpanel</w:t>
      </w:r>
      <w:proofErr w:type="spellEnd"/>
    </w:p>
    <w:p w14:paraId="3DBAD14A" w14:textId="0F53A5E9" w:rsidR="00B94D35" w:rsidRDefault="00D04A79" w:rsidP="00DC6AB1">
      <w:pPr>
        <w:ind w:firstLine="360"/>
      </w:pPr>
      <w:r w:rsidRPr="007B3880">
        <w:rPr>
          <w:rFonts w:ascii="Arial" w:hAnsi="Arial" w:cs="Arial"/>
          <w:sz w:val="24"/>
          <w:szCs w:val="24"/>
        </w:rPr>
        <w:t>To use the OSC1-Lite library requires the instal</w:t>
      </w:r>
      <w:r w:rsidR="00B94D35">
        <w:rPr>
          <w:rFonts w:ascii="Arial" w:hAnsi="Arial" w:cs="Arial"/>
          <w:sz w:val="24"/>
          <w:szCs w:val="24"/>
        </w:rPr>
        <w:t xml:space="preserve">lation of Opal Kelly </w:t>
      </w:r>
      <w:proofErr w:type="spellStart"/>
      <w:r w:rsidR="00B94D35">
        <w:rPr>
          <w:rFonts w:ascii="Arial" w:hAnsi="Arial" w:cs="Arial"/>
          <w:sz w:val="24"/>
          <w:szCs w:val="24"/>
        </w:rPr>
        <w:t>FrontPanel</w:t>
      </w:r>
      <w:proofErr w:type="spellEnd"/>
      <w:r w:rsidR="00B94D35">
        <w:rPr>
          <w:rFonts w:ascii="Arial" w:hAnsi="Arial" w:cs="Arial"/>
          <w:sz w:val="24"/>
          <w:szCs w:val="24"/>
        </w:rPr>
        <w:t>. Install it use the following link.</w:t>
      </w:r>
      <w:r w:rsidR="00B94D35" w:rsidRPr="00B94D35">
        <w:t xml:space="preserve"> </w:t>
      </w:r>
    </w:p>
    <w:p w14:paraId="715B4AB9" w14:textId="65E1B44C" w:rsidR="00B94D35" w:rsidRPr="007B3880" w:rsidRDefault="00A57667" w:rsidP="00B94D35">
      <w:pPr>
        <w:rPr>
          <w:rFonts w:ascii="Arial" w:hAnsi="Arial" w:cs="Arial"/>
          <w:sz w:val="24"/>
          <w:szCs w:val="24"/>
        </w:rPr>
      </w:pPr>
      <w:hyperlink r:id="rId15" w:history="1">
        <w:r w:rsidR="00B94D35" w:rsidRPr="00724F47">
          <w:rPr>
            <w:rStyle w:val="Hyperlink"/>
            <w:rFonts w:ascii="Arial" w:hAnsi="Arial" w:cs="Arial"/>
            <w:sz w:val="24"/>
            <w:szCs w:val="24"/>
          </w:rPr>
          <w:t>https://github.com/YoonGroupUmich/osc1lite/releases/download/v1.0.0/FrontPanelUSB-Win-x64-4.5.6.exe</w:t>
        </w:r>
      </w:hyperlink>
      <w:r w:rsidR="00B94D35">
        <w:rPr>
          <w:rFonts w:ascii="Arial" w:hAnsi="Arial" w:cs="Arial"/>
          <w:sz w:val="24"/>
          <w:szCs w:val="24"/>
        </w:rPr>
        <w:t xml:space="preserve"> </w:t>
      </w:r>
    </w:p>
    <w:p w14:paraId="480F61D0" w14:textId="77777777" w:rsidR="00D04A79" w:rsidRPr="00203B90" w:rsidRDefault="00D04A79" w:rsidP="00D04A79">
      <w:pPr>
        <w:pStyle w:val="ListParagraph"/>
        <w:numPr>
          <w:ilvl w:val="0"/>
          <w:numId w:val="11"/>
        </w:numPr>
        <w:ind w:firstLineChars="0"/>
        <w:rPr>
          <w:rFonts w:ascii="Arial" w:hAnsi="Arial" w:cs="Arial"/>
          <w:b/>
          <w:sz w:val="28"/>
          <w:szCs w:val="24"/>
        </w:rPr>
      </w:pPr>
      <w:r>
        <w:rPr>
          <w:rFonts w:ascii="Arial" w:hAnsi="Arial" w:cs="Arial"/>
          <w:b/>
          <w:sz w:val="28"/>
          <w:szCs w:val="24"/>
        </w:rPr>
        <w:t xml:space="preserve"> Open GUI</w:t>
      </w:r>
    </w:p>
    <w:p w14:paraId="112834D8" w14:textId="7357B286" w:rsidR="00D04A79" w:rsidRDefault="00D04A79" w:rsidP="00D04A79">
      <w:pPr>
        <w:ind w:firstLine="360"/>
        <w:rPr>
          <w:rFonts w:ascii="Arial" w:hAnsi="Arial" w:cs="Arial"/>
          <w:sz w:val="24"/>
          <w:szCs w:val="24"/>
        </w:rPr>
      </w:pPr>
      <w:r>
        <w:rPr>
          <w:rFonts w:ascii="Arial" w:hAnsi="Arial" w:cs="Arial"/>
          <w:sz w:val="24"/>
          <w:szCs w:val="24"/>
        </w:rPr>
        <w:t xml:space="preserve">Download </w:t>
      </w:r>
      <w:r w:rsidRPr="00387281">
        <w:rPr>
          <w:rFonts w:ascii="Arial" w:hAnsi="Arial" w:cs="Arial"/>
          <w:sz w:val="24"/>
          <w:szCs w:val="24"/>
        </w:rPr>
        <w:t xml:space="preserve">the oscgui.zip file </w:t>
      </w:r>
      <w:r w:rsidR="00B94D35">
        <w:rPr>
          <w:rFonts w:ascii="Arial" w:hAnsi="Arial" w:cs="Arial"/>
          <w:sz w:val="24"/>
          <w:szCs w:val="24"/>
        </w:rPr>
        <w:t>using the following link</w:t>
      </w:r>
      <w:r w:rsidRPr="00387281">
        <w:rPr>
          <w:rFonts w:ascii="Arial" w:hAnsi="Arial" w:cs="Arial"/>
          <w:sz w:val="24"/>
          <w:szCs w:val="24"/>
        </w:rPr>
        <w:t xml:space="preserve"> and open the </w:t>
      </w:r>
      <w:proofErr w:type="spellStart"/>
      <w:r w:rsidRPr="00387281">
        <w:rPr>
          <w:rFonts w:ascii="Arial" w:hAnsi="Arial" w:cs="Arial"/>
          <w:sz w:val="24"/>
          <w:szCs w:val="24"/>
        </w:rPr>
        <w:t>oscgui</w:t>
      </w:r>
      <w:proofErr w:type="spellEnd"/>
      <w:r>
        <w:rPr>
          <w:rFonts w:ascii="Arial" w:hAnsi="Arial" w:cs="Arial"/>
          <w:sz w:val="24"/>
          <w:szCs w:val="24"/>
        </w:rPr>
        <w:t xml:space="preserve"> application.</w:t>
      </w:r>
    </w:p>
    <w:p w14:paraId="4E7FF27F" w14:textId="11351C3F" w:rsidR="00D04A79" w:rsidRDefault="00A57667" w:rsidP="00B94D35">
      <w:pPr>
        <w:rPr>
          <w:rFonts w:ascii="Arial" w:hAnsi="Arial" w:cs="Arial"/>
          <w:sz w:val="24"/>
          <w:szCs w:val="24"/>
        </w:rPr>
      </w:pPr>
      <w:hyperlink r:id="rId16" w:history="1">
        <w:r w:rsidR="00B94D35" w:rsidRPr="00724F47">
          <w:rPr>
            <w:rStyle w:val="Hyperlink"/>
            <w:rFonts w:ascii="Arial" w:hAnsi="Arial" w:cs="Arial"/>
            <w:sz w:val="24"/>
            <w:szCs w:val="24"/>
          </w:rPr>
          <w:t>https://github.com/YoonGroupUmich/osc1lite/releases/download/v1.0.0/oscgui-win64.zip</w:t>
        </w:r>
      </w:hyperlink>
      <w:r w:rsidR="00B94D35">
        <w:rPr>
          <w:rFonts w:ascii="Arial" w:hAnsi="Arial" w:cs="Arial"/>
          <w:sz w:val="24"/>
          <w:szCs w:val="24"/>
        </w:rPr>
        <w:t xml:space="preserve"> </w:t>
      </w:r>
    </w:p>
    <w:p w14:paraId="34F6E044" w14:textId="77777777" w:rsidR="004C5EEE" w:rsidRDefault="00D04A79" w:rsidP="004C5EEE">
      <w:pPr>
        <w:keepNext/>
      </w:pPr>
      <w:r>
        <w:rPr>
          <w:noProof/>
          <w:lang w:eastAsia="en-US"/>
        </w:rPr>
        <w:drawing>
          <wp:inline distT="0" distB="0" distL="0" distR="0" wp14:anchorId="0FEAFBAE" wp14:editId="44C5F649">
            <wp:extent cx="5274310" cy="1950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0085"/>
                    </a:xfrm>
                    <a:prstGeom prst="rect">
                      <a:avLst/>
                    </a:prstGeom>
                  </pic:spPr>
                </pic:pic>
              </a:graphicData>
            </a:graphic>
          </wp:inline>
        </w:drawing>
      </w:r>
    </w:p>
    <w:p w14:paraId="59C74AE9" w14:textId="75747BC6" w:rsidR="00D04A79" w:rsidRDefault="004C5EEE" w:rsidP="004C5EEE">
      <w:pPr>
        <w:pStyle w:val="Caption"/>
        <w:rPr>
          <w:ins w:id="39" w:author="Qian, Hongjie" w:date="2019-08-28T15:22:00Z"/>
        </w:rPr>
      </w:pPr>
      <w:r>
        <w:t xml:space="preserve">Figure </w:t>
      </w:r>
      <w:fldSimple w:instr=" SEQ Figure \* ARABIC ">
        <w:r w:rsidR="0032416B">
          <w:rPr>
            <w:noProof/>
          </w:rPr>
          <w:t>3</w:t>
        </w:r>
      </w:fldSimple>
      <w:r>
        <w:t xml:space="preserve"> GUI application</w:t>
      </w:r>
    </w:p>
    <w:p w14:paraId="6C13014A" w14:textId="74FAEC98" w:rsidR="008833FC" w:rsidRDefault="008833FC" w:rsidP="008833FC">
      <w:pPr>
        <w:rPr>
          <w:ins w:id="40" w:author="Qian, Hongjie" w:date="2019-08-28T16:02:00Z"/>
        </w:rPr>
      </w:pPr>
    </w:p>
    <w:p w14:paraId="59537FAC" w14:textId="77777777" w:rsidR="00275A1C" w:rsidRPr="008833FC" w:rsidRDefault="00275A1C">
      <w:pPr>
        <w:rPr>
          <w:rPrChange w:id="41" w:author="Qian, Hongjie" w:date="2019-08-28T15:22:00Z">
            <w:rPr>
              <w:rFonts w:cs="Arial"/>
              <w:sz w:val="24"/>
              <w:szCs w:val="24"/>
            </w:rPr>
          </w:rPrChange>
        </w:rPr>
        <w:pPrChange w:id="42" w:author="Qian, Hongjie" w:date="2019-08-28T15:22:00Z">
          <w:pPr>
            <w:pStyle w:val="Caption"/>
          </w:pPr>
        </w:pPrChange>
      </w:pPr>
    </w:p>
    <w:p w14:paraId="4D91B000" w14:textId="77777777" w:rsidR="00D04A79" w:rsidRPr="00A441FE"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lastRenderedPageBreak/>
        <w:t>Connection</w:t>
      </w:r>
    </w:p>
    <w:p w14:paraId="6919C44B" w14:textId="77777777" w:rsidR="00D04A79" w:rsidRPr="00203B90" w:rsidRDefault="00D04A79" w:rsidP="00D04A79">
      <w:pPr>
        <w:ind w:firstLine="360"/>
        <w:rPr>
          <w:rFonts w:ascii="Arial" w:hAnsi="Arial" w:cs="Arial"/>
          <w:sz w:val="24"/>
          <w:szCs w:val="24"/>
        </w:rPr>
      </w:pPr>
      <w:r w:rsidRPr="00EE5DD6">
        <w:rPr>
          <w:rFonts w:ascii="Arial" w:hAnsi="Arial" w:cs="Arial"/>
          <w:sz w:val="24"/>
          <w:szCs w:val="24"/>
        </w:rPr>
        <w:t>When the GUI window is open, it will actively detect dev</w:t>
      </w:r>
      <w:r>
        <w:rPr>
          <w:rFonts w:ascii="Arial" w:hAnsi="Arial" w:cs="Arial"/>
          <w:sz w:val="24"/>
          <w:szCs w:val="24"/>
        </w:rPr>
        <w:t>ices before connecting to one. C</w:t>
      </w:r>
      <w:r w:rsidRPr="00EE5DD6">
        <w:rPr>
          <w:rFonts w:ascii="Arial" w:hAnsi="Arial" w:cs="Arial"/>
          <w:sz w:val="24"/>
          <w:szCs w:val="24"/>
        </w:rPr>
        <w:t>lick on</w:t>
      </w:r>
      <w:r>
        <w:rPr>
          <w:rFonts w:ascii="Arial" w:hAnsi="Arial" w:cs="Arial"/>
          <w:sz w:val="24"/>
          <w:szCs w:val="24"/>
        </w:rPr>
        <w:t xml:space="preserve"> the</w:t>
      </w:r>
      <w:r w:rsidRPr="00EE5DD6">
        <w:rPr>
          <w:rFonts w:ascii="Arial" w:hAnsi="Arial" w:cs="Arial"/>
          <w:sz w:val="24"/>
          <w:szCs w:val="24"/>
        </w:rPr>
        <w:t xml:space="preserve"> ‘Connect’ button.</w:t>
      </w:r>
    </w:p>
    <w:p w14:paraId="36289111" w14:textId="77777777" w:rsidR="004C5EEE" w:rsidRDefault="00D04A79" w:rsidP="004C5EEE">
      <w:pPr>
        <w:keepNext/>
      </w:pPr>
      <w:r>
        <w:rPr>
          <w:noProof/>
          <w:lang w:eastAsia="en-US"/>
        </w:rPr>
        <w:drawing>
          <wp:inline distT="0" distB="0" distL="0" distR="0" wp14:anchorId="79863192" wp14:editId="2C28B330">
            <wp:extent cx="5274310" cy="904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04240"/>
                    </a:xfrm>
                    <a:prstGeom prst="rect">
                      <a:avLst/>
                    </a:prstGeom>
                  </pic:spPr>
                </pic:pic>
              </a:graphicData>
            </a:graphic>
          </wp:inline>
        </w:drawing>
      </w:r>
    </w:p>
    <w:p w14:paraId="4F2625C6" w14:textId="1B8F13CB" w:rsidR="00D04A79" w:rsidRDefault="004C5EEE" w:rsidP="004C5EEE">
      <w:pPr>
        <w:pStyle w:val="Caption"/>
        <w:rPr>
          <w:ins w:id="43" w:author="Qian, Hongjie" w:date="2019-08-28T13:17:00Z"/>
        </w:rPr>
      </w:pPr>
      <w:r>
        <w:t xml:space="preserve">Figure </w:t>
      </w:r>
      <w:fldSimple w:instr=" SEQ Figure \* ARABIC ">
        <w:r w:rsidR="0032416B">
          <w:rPr>
            <w:noProof/>
          </w:rPr>
          <w:t>4</w:t>
        </w:r>
      </w:fldSimple>
      <w:r>
        <w:t xml:space="preserve"> Board connection</w:t>
      </w:r>
    </w:p>
    <w:p w14:paraId="03885A8F" w14:textId="2106D23A" w:rsidR="0059217D" w:rsidRPr="0059217D" w:rsidRDefault="0059217D">
      <w:pPr>
        <w:ind w:firstLine="360"/>
        <w:rPr>
          <w:rPrChange w:id="44" w:author="Qian, Hongjie" w:date="2019-08-28T13:17:00Z">
            <w:rPr>
              <w:rFonts w:cs="Arial"/>
              <w:sz w:val="24"/>
              <w:szCs w:val="24"/>
            </w:rPr>
          </w:rPrChange>
        </w:rPr>
        <w:pPrChange w:id="45" w:author="Qian, Hongjie" w:date="2019-08-28T13:17:00Z">
          <w:pPr>
            <w:pStyle w:val="Caption"/>
          </w:pPr>
        </w:pPrChange>
      </w:pPr>
      <w:ins w:id="46" w:author="Qian, Hongjie" w:date="2019-08-28T13:17:00Z">
        <w:r>
          <w:rPr>
            <w:rFonts w:ascii="Arial" w:hAnsi="Arial" w:cs="Arial"/>
            <w:sz w:val="24"/>
            <w:szCs w:val="24"/>
          </w:rPr>
          <w:t>If you change to another board, you need to restart the GUI to connect to the new board.</w:t>
        </w:r>
      </w:ins>
    </w:p>
    <w:p w14:paraId="0583F5CC" w14:textId="77777777" w:rsidR="00D04A79" w:rsidRPr="00A441FE"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Parameter Setup</w:t>
      </w:r>
    </w:p>
    <w:p w14:paraId="327956EC" w14:textId="77777777" w:rsidR="00D04A79" w:rsidRDefault="00D04A79" w:rsidP="00D04A79">
      <w:pPr>
        <w:ind w:firstLine="360"/>
        <w:rPr>
          <w:rFonts w:ascii="Arial" w:hAnsi="Arial" w:cs="Arial"/>
          <w:sz w:val="24"/>
          <w:szCs w:val="24"/>
        </w:rPr>
      </w:pPr>
      <w:r>
        <w:rPr>
          <w:rFonts w:ascii="Arial" w:hAnsi="Arial" w:cs="Arial"/>
          <w:sz w:val="24"/>
          <w:szCs w:val="24"/>
        </w:rPr>
        <w:t xml:space="preserve">There are four default </w:t>
      </w:r>
      <w:proofErr w:type="gramStart"/>
      <w:r>
        <w:rPr>
          <w:rFonts w:ascii="Arial" w:hAnsi="Arial" w:cs="Arial"/>
          <w:sz w:val="24"/>
          <w:szCs w:val="24"/>
        </w:rPr>
        <w:t>waveform</w:t>
      </w:r>
      <w:proofErr w:type="gramEnd"/>
      <w:r>
        <w:rPr>
          <w:rFonts w:ascii="Arial" w:hAnsi="Arial" w:cs="Arial"/>
          <w:sz w:val="24"/>
          <w:szCs w:val="24"/>
        </w:rPr>
        <w:t xml:space="preserve"> on the left side of the GUI. The user can add waveform parameters by clicking on ‘Add New Waveform’ and delete waveforms by clicking on ‘X’ cross button. Each waveform includes six parameters as follows. Hover over a parameter in the GUI for info. The parameter will be applied immediately after the user changes it.</w:t>
      </w:r>
    </w:p>
    <w:p w14:paraId="76A4F8F0" w14:textId="77777777" w:rsidR="004C5EEE" w:rsidRDefault="00D92DC8" w:rsidP="004C5EEE">
      <w:pPr>
        <w:keepNext/>
        <w:jc w:val="center"/>
      </w:pPr>
      <w:r>
        <w:rPr>
          <w:noProof/>
          <w:lang w:eastAsia="en-US"/>
        </w:rPr>
        <w:drawing>
          <wp:inline distT="0" distB="0" distL="0" distR="0" wp14:anchorId="04637A70" wp14:editId="5B0E50A9">
            <wp:extent cx="4509654" cy="254972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9053" cy="2555038"/>
                    </a:xfrm>
                    <a:prstGeom prst="rect">
                      <a:avLst/>
                    </a:prstGeom>
                  </pic:spPr>
                </pic:pic>
              </a:graphicData>
            </a:graphic>
          </wp:inline>
        </w:drawing>
      </w:r>
    </w:p>
    <w:p w14:paraId="0009E2D1" w14:textId="562F1909" w:rsidR="00D04A79" w:rsidRDefault="004C5EEE" w:rsidP="004C5EEE">
      <w:pPr>
        <w:pStyle w:val="Caption"/>
        <w:rPr>
          <w:rFonts w:cs="Arial"/>
          <w:sz w:val="24"/>
          <w:szCs w:val="24"/>
        </w:rPr>
      </w:pPr>
      <w:r>
        <w:t xml:space="preserve">Figure </w:t>
      </w:r>
      <w:fldSimple w:instr=" SEQ Figure \* ARABIC ">
        <w:r w:rsidR="0032416B">
          <w:rPr>
            <w:noProof/>
          </w:rPr>
          <w:t>5</w:t>
        </w:r>
      </w:fldSimple>
      <w:r>
        <w:t xml:space="preserve"> Waveform parameter set</w:t>
      </w:r>
      <w:r w:rsidR="00EA3F54">
        <w:t>ting</w:t>
      </w:r>
    </w:p>
    <w:p w14:paraId="7DD06487" w14:textId="3331F18D" w:rsidR="004C5EEE" w:rsidRDefault="004C5EEE" w:rsidP="004C5EEE">
      <w:pPr>
        <w:pStyle w:val="Caption"/>
        <w:keepNext/>
      </w:pPr>
      <w:r>
        <w:t xml:space="preserve">Table </w:t>
      </w:r>
      <w:fldSimple w:instr=" SEQ Table \* ARABIC ">
        <w:r w:rsidR="0032416B">
          <w:rPr>
            <w:noProof/>
          </w:rPr>
          <w:t>1</w:t>
        </w:r>
      </w:fldSimple>
      <w:r>
        <w:t xml:space="preserve"> Waveform parameter specifications</w:t>
      </w:r>
    </w:p>
    <w:tbl>
      <w:tblPr>
        <w:tblStyle w:val="TableGrid"/>
        <w:tblW w:w="0" w:type="auto"/>
        <w:tblLook w:val="04A0" w:firstRow="1" w:lastRow="0" w:firstColumn="1" w:lastColumn="0" w:noHBand="0" w:noVBand="1"/>
      </w:tblPr>
      <w:tblGrid>
        <w:gridCol w:w="2245"/>
        <w:gridCol w:w="4754"/>
        <w:gridCol w:w="1297"/>
      </w:tblGrid>
      <w:tr w:rsidR="00D04A79" w14:paraId="2BF69F55" w14:textId="77777777" w:rsidTr="00EE4132">
        <w:tc>
          <w:tcPr>
            <w:tcW w:w="2245" w:type="dxa"/>
            <w:vAlign w:val="center"/>
          </w:tcPr>
          <w:p w14:paraId="164F18D0" w14:textId="77777777" w:rsidR="00D04A79" w:rsidRPr="008906CF" w:rsidRDefault="00D04A79" w:rsidP="00EE4132">
            <w:pPr>
              <w:jc w:val="left"/>
              <w:rPr>
                <w:rFonts w:ascii="Arial" w:hAnsi="Arial" w:cs="Arial"/>
                <w:b/>
                <w:sz w:val="24"/>
                <w:szCs w:val="24"/>
              </w:rPr>
            </w:pPr>
            <w:r w:rsidRPr="008906CF">
              <w:rPr>
                <w:rFonts w:ascii="Arial" w:hAnsi="Arial" w:cs="Arial"/>
                <w:b/>
                <w:sz w:val="24"/>
                <w:szCs w:val="24"/>
              </w:rPr>
              <w:t>Parameter</w:t>
            </w:r>
          </w:p>
        </w:tc>
        <w:tc>
          <w:tcPr>
            <w:tcW w:w="4754" w:type="dxa"/>
            <w:vAlign w:val="center"/>
          </w:tcPr>
          <w:p w14:paraId="73778F78" w14:textId="77777777" w:rsidR="00D04A79" w:rsidRPr="008906CF" w:rsidRDefault="00D04A79" w:rsidP="00EE4132">
            <w:pPr>
              <w:jc w:val="left"/>
              <w:rPr>
                <w:rFonts w:ascii="Arial" w:hAnsi="Arial" w:cs="Arial"/>
                <w:b/>
                <w:sz w:val="24"/>
                <w:szCs w:val="24"/>
              </w:rPr>
            </w:pPr>
            <w:r w:rsidRPr="008906CF">
              <w:rPr>
                <w:rFonts w:ascii="Arial" w:hAnsi="Arial" w:cs="Arial"/>
                <w:b/>
                <w:sz w:val="24"/>
                <w:szCs w:val="24"/>
              </w:rPr>
              <w:t>Valid Range</w:t>
            </w:r>
          </w:p>
        </w:tc>
        <w:tc>
          <w:tcPr>
            <w:tcW w:w="1297" w:type="dxa"/>
            <w:vAlign w:val="center"/>
          </w:tcPr>
          <w:p w14:paraId="4CC7E706" w14:textId="77777777" w:rsidR="00D04A79" w:rsidRPr="008906CF" w:rsidRDefault="00D04A79" w:rsidP="00EE4132">
            <w:pPr>
              <w:jc w:val="left"/>
              <w:rPr>
                <w:rFonts w:ascii="Arial" w:hAnsi="Arial" w:cs="Arial"/>
                <w:b/>
                <w:sz w:val="24"/>
                <w:szCs w:val="24"/>
              </w:rPr>
            </w:pPr>
            <w:r>
              <w:rPr>
                <w:rFonts w:ascii="Arial" w:hAnsi="Arial" w:cs="Arial"/>
                <w:b/>
                <w:sz w:val="24"/>
                <w:szCs w:val="24"/>
              </w:rPr>
              <w:t>Precision</w:t>
            </w:r>
          </w:p>
        </w:tc>
      </w:tr>
      <w:tr w:rsidR="00D04A79" w14:paraId="14A1B338" w14:textId="77777777" w:rsidTr="00EE4132">
        <w:tc>
          <w:tcPr>
            <w:tcW w:w="2245" w:type="dxa"/>
            <w:vAlign w:val="center"/>
          </w:tcPr>
          <w:p w14:paraId="2F4B44AA" w14:textId="77777777" w:rsidR="00D04A79" w:rsidRDefault="00D04A79" w:rsidP="00EE4132">
            <w:pPr>
              <w:jc w:val="left"/>
              <w:rPr>
                <w:rFonts w:ascii="Arial" w:hAnsi="Arial" w:cs="Arial"/>
                <w:sz w:val="24"/>
                <w:szCs w:val="24"/>
              </w:rPr>
            </w:pPr>
            <w:r>
              <w:rPr>
                <w:rFonts w:ascii="Arial" w:hAnsi="Arial" w:cs="Arial"/>
                <w:sz w:val="24"/>
                <w:szCs w:val="24"/>
              </w:rPr>
              <w:t>Waveform Type</w:t>
            </w:r>
          </w:p>
        </w:tc>
        <w:tc>
          <w:tcPr>
            <w:tcW w:w="4754" w:type="dxa"/>
            <w:vAlign w:val="center"/>
          </w:tcPr>
          <w:p w14:paraId="7595FDDA" w14:textId="77777777" w:rsidR="00D04A79" w:rsidRDefault="00D04A79" w:rsidP="00EE4132">
            <w:pPr>
              <w:jc w:val="left"/>
              <w:rPr>
                <w:rFonts w:ascii="Arial" w:hAnsi="Arial" w:cs="Arial"/>
                <w:sz w:val="24"/>
                <w:szCs w:val="24"/>
              </w:rPr>
            </w:pPr>
            <w:r>
              <w:rPr>
                <w:rFonts w:ascii="Arial" w:hAnsi="Arial" w:cs="Arial"/>
                <w:sz w:val="24"/>
                <w:szCs w:val="24"/>
              </w:rPr>
              <w:t>Square / T</w:t>
            </w:r>
            <w:r w:rsidRPr="00D8238F">
              <w:rPr>
                <w:rFonts w:ascii="Arial" w:hAnsi="Arial" w:cs="Arial"/>
                <w:sz w:val="24"/>
                <w:szCs w:val="24"/>
              </w:rPr>
              <w:t>rapezoid</w:t>
            </w:r>
          </w:p>
        </w:tc>
        <w:tc>
          <w:tcPr>
            <w:tcW w:w="1297" w:type="dxa"/>
            <w:vAlign w:val="center"/>
          </w:tcPr>
          <w:p w14:paraId="16389B12" w14:textId="77777777" w:rsidR="00D04A79" w:rsidRPr="00CC339E" w:rsidRDefault="00D04A79" w:rsidP="00EE4132">
            <w:pPr>
              <w:jc w:val="left"/>
              <w:rPr>
                <w:rFonts w:ascii="Arial" w:hAnsi="Arial" w:cs="Arial"/>
                <w:sz w:val="24"/>
                <w:szCs w:val="24"/>
              </w:rPr>
            </w:pPr>
          </w:p>
        </w:tc>
      </w:tr>
      <w:tr w:rsidR="00D04A79" w14:paraId="6B99821B" w14:textId="77777777" w:rsidTr="00EE4132">
        <w:tc>
          <w:tcPr>
            <w:tcW w:w="2245" w:type="dxa"/>
            <w:vAlign w:val="center"/>
          </w:tcPr>
          <w:p w14:paraId="1A652F3B" w14:textId="77777777" w:rsidR="00D04A79" w:rsidRDefault="00D04A79" w:rsidP="00EE4132">
            <w:pPr>
              <w:jc w:val="left"/>
              <w:rPr>
                <w:rFonts w:ascii="Arial" w:hAnsi="Arial" w:cs="Arial"/>
                <w:sz w:val="24"/>
                <w:szCs w:val="24"/>
              </w:rPr>
            </w:pPr>
            <w:r>
              <w:rPr>
                <w:rFonts w:ascii="Arial" w:hAnsi="Arial" w:cs="Arial"/>
                <w:sz w:val="24"/>
                <w:szCs w:val="24"/>
              </w:rPr>
              <w:t>Number of Pulses</w:t>
            </w:r>
          </w:p>
        </w:tc>
        <w:tc>
          <w:tcPr>
            <w:tcW w:w="4754" w:type="dxa"/>
            <w:vAlign w:val="center"/>
          </w:tcPr>
          <w:p w14:paraId="36D1B3A4" w14:textId="77777777" w:rsidR="00D04A79" w:rsidRDefault="00D04A79" w:rsidP="00EE4132">
            <w:pPr>
              <w:jc w:val="left"/>
              <w:rPr>
                <w:rFonts w:ascii="Arial" w:hAnsi="Arial" w:cs="Arial"/>
                <w:sz w:val="24"/>
                <w:szCs w:val="24"/>
              </w:rPr>
            </w:pPr>
            <w:r>
              <w:rPr>
                <w:rFonts w:ascii="Arial" w:hAnsi="Arial" w:cs="Arial"/>
                <w:sz w:val="24"/>
                <w:szCs w:val="24"/>
              </w:rPr>
              <w:t xml:space="preserve">Integers </w:t>
            </w:r>
            <w:r w:rsidRPr="00120D2A">
              <w:rPr>
                <w:rFonts w:ascii="Arial" w:hAnsi="Arial" w:cs="Arial"/>
                <w:sz w:val="24"/>
                <w:szCs w:val="24"/>
              </w:rPr>
              <w:t>from 1 to 65535.</w:t>
            </w:r>
          </w:p>
        </w:tc>
        <w:tc>
          <w:tcPr>
            <w:tcW w:w="1297" w:type="dxa"/>
            <w:vAlign w:val="center"/>
          </w:tcPr>
          <w:p w14:paraId="25E55FD0" w14:textId="77777777" w:rsidR="00D04A79" w:rsidRDefault="00D04A79" w:rsidP="00EE4132">
            <w:pPr>
              <w:jc w:val="left"/>
              <w:rPr>
                <w:rFonts w:ascii="Arial" w:hAnsi="Arial" w:cs="Arial"/>
                <w:sz w:val="24"/>
                <w:szCs w:val="24"/>
              </w:rPr>
            </w:pPr>
          </w:p>
        </w:tc>
      </w:tr>
      <w:tr w:rsidR="00D04A79" w14:paraId="56B72471" w14:textId="77777777" w:rsidTr="00EE4132">
        <w:tc>
          <w:tcPr>
            <w:tcW w:w="2245" w:type="dxa"/>
            <w:vAlign w:val="center"/>
          </w:tcPr>
          <w:p w14:paraId="7B2133F3" w14:textId="77777777" w:rsidR="00D04A79" w:rsidRDefault="00D04A79" w:rsidP="00EE4132">
            <w:pPr>
              <w:jc w:val="left"/>
              <w:rPr>
                <w:rFonts w:ascii="Arial" w:hAnsi="Arial" w:cs="Arial"/>
                <w:sz w:val="24"/>
                <w:szCs w:val="24"/>
              </w:rPr>
            </w:pPr>
            <w:r>
              <w:rPr>
                <w:rFonts w:ascii="Arial" w:hAnsi="Arial" w:cs="Arial"/>
                <w:sz w:val="24"/>
                <w:szCs w:val="24"/>
              </w:rPr>
              <w:t>Amplitude</w:t>
            </w:r>
          </w:p>
        </w:tc>
        <w:tc>
          <w:tcPr>
            <w:tcW w:w="4754" w:type="dxa"/>
            <w:vAlign w:val="center"/>
          </w:tcPr>
          <w:p w14:paraId="43D2F214" w14:textId="77777777" w:rsidR="00D04A79" w:rsidRDefault="00D04A79" w:rsidP="00EE4132">
            <w:pPr>
              <w:jc w:val="left"/>
              <w:rPr>
                <w:rFonts w:ascii="Arial" w:hAnsi="Arial" w:cs="Arial"/>
                <w:sz w:val="24"/>
                <w:szCs w:val="24"/>
              </w:rPr>
            </w:pPr>
            <w:r>
              <w:rPr>
                <w:rFonts w:ascii="Arial" w:hAnsi="Arial" w:cs="Arial"/>
                <w:sz w:val="24"/>
                <w:szCs w:val="24"/>
              </w:rPr>
              <w:t xml:space="preserve">Integers </w:t>
            </w:r>
            <w:r w:rsidRPr="00120D2A">
              <w:rPr>
                <w:rFonts w:ascii="Arial" w:hAnsi="Arial" w:cs="Arial"/>
                <w:sz w:val="24"/>
                <w:szCs w:val="24"/>
              </w:rPr>
              <w:t xml:space="preserve">from 0 to 100 </w:t>
            </w:r>
            <w:r>
              <w:rPr>
                <w:rFonts w:ascii="Arial" w:hAnsi="Arial" w:cs="Arial"/>
                <w:sz w:val="24"/>
                <w:szCs w:val="24"/>
              </w:rPr>
              <w:t>(</w:t>
            </w:r>
            <w:proofErr w:type="spellStart"/>
            <w:r w:rsidRPr="00A55FAC">
              <w:rPr>
                <w:rFonts w:ascii="Arial" w:hAnsi="Arial" w:cs="Arial"/>
                <w:sz w:val="24"/>
                <w:szCs w:val="24"/>
              </w:rPr>
              <w:t>μ</w:t>
            </w:r>
            <w:r w:rsidRPr="00120D2A">
              <w:rPr>
                <w:rFonts w:ascii="Arial" w:hAnsi="Arial" w:cs="Arial"/>
                <w:sz w:val="24"/>
                <w:szCs w:val="24"/>
              </w:rPr>
              <w:t>A</w:t>
            </w:r>
            <w:proofErr w:type="spellEnd"/>
            <w:r>
              <w:rPr>
                <w:rFonts w:ascii="Arial" w:hAnsi="Arial" w:cs="Arial"/>
                <w:sz w:val="24"/>
                <w:szCs w:val="24"/>
              </w:rPr>
              <w:t xml:space="preserve">) (Exceeding 100 </w:t>
            </w:r>
            <w:proofErr w:type="spellStart"/>
            <w:r w:rsidRPr="00A55FAC">
              <w:rPr>
                <w:rFonts w:ascii="Arial" w:hAnsi="Arial" w:cs="Arial"/>
                <w:sz w:val="24"/>
                <w:szCs w:val="24"/>
              </w:rPr>
              <w:t>μ</w:t>
            </w:r>
            <w:r>
              <w:rPr>
                <w:rFonts w:ascii="Arial" w:hAnsi="Arial" w:cs="Arial"/>
                <w:sz w:val="24"/>
                <w:szCs w:val="24"/>
              </w:rPr>
              <w:t>A</w:t>
            </w:r>
            <w:proofErr w:type="spellEnd"/>
            <w:r>
              <w:rPr>
                <w:rFonts w:ascii="Arial" w:hAnsi="Arial" w:cs="Arial"/>
                <w:sz w:val="24"/>
                <w:szCs w:val="24"/>
              </w:rPr>
              <w:t xml:space="preserve"> will damage the </w:t>
            </w:r>
            <w:proofErr w:type="spellStart"/>
            <w:r w:rsidRPr="00A55FAC">
              <w:rPr>
                <w:rFonts w:ascii="Arial" w:hAnsi="Arial" w:cs="Arial"/>
                <w:sz w:val="24"/>
                <w:szCs w:val="24"/>
              </w:rPr>
              <w:t>μ</w:t>
            </w:r>
            <w:r>
              <w:rPr>
                <w:rFonts w:ascii="Arial" w:hAnsi="Arial" w:cs="Arial"/>
                <w:sz w:val="24"/>
                <w:szCs w:val="24"/>
              </w:rPr>
              <w:t>LEDs</w:t>
            </w:r>
            <w:proofErr w:type="spellEnd"/>
            <w:r>
              <w:rPr>
                <w:rFonts w:ascii="Arial" w:hAnsi="Arial" w:cs="Arial"/>
                <w:sz w:val="24"/>
                <w:szCs w:val="24"/>
              </w:rPr>
              <w:t>).</w:t>
            </w:r>
          </w:p>
        </w:tc>
        <w:tc>
          <w:tcPr>
            <w:tcW w:w="1297" w:type="dxa"/>
            <w:vAlign w:val="center"/>
          </w:tcPr>
          <w:p w14:paraId="0E9DCC66" w14:textId="77777777" w:rsidR="00D04A79" w:rsidRDefault="00D04A79" w:rsidP="00EE4132">
            <w:pPr>
              <w:jc w:val="left"/>
              <w:rPr>
                <w:rFonts w:ascii="Arial" w:hAnsi="Arial" w:cs="Arial"/>
                <w:sz w:val="24"/>
                <w:szCs w:val="24"/>
              </w:rPr>
            </w:pPr>
            <w:r>
              <w:rPr>
                <w:rFonts w:ascii="Arial" w:hAnsi="Arial" w:cs="Arial"/>
                <w:sz w:val="24"/>
                <w:szCs w:val="24"/>
              </w:rPr>
              <w:t>±0.31</w:t>
            </w:r>
            <w:r w:rsidRPr="00A55FAC">
              <w:rPr>
                <w:rFonts w:ascii="Arial" w:hAnsi="Arial" w:cs="Arial"/>
                <w:sz w:val="24"/>
                <w:szCs w:val="24"/>
              </w:rPr>
              <w:t>μ</w:t>
            </w:r>
            <w:r>
              <w:rPr>
                <w:rFonts w:ascii="Arial" w:hAnsi="Arial" w:cs="Arial"/>
                <w:sz w:val="24"/>
                <w:szCs w:val="24"/>
              </w:rPr>
              <w:t>A</w:t>
            </w:r>
          </w:p>
        </w:tc>
      </w:tr>
      <w:tr w:rsidR="00D04A79" w14:paraId="4993D166" w14:textId="77777777" w:rsidTr="00EE4132">
        <w:tc>
          <w:tcPr>
            <w:tcW w:w="2245" w:type="dxa"/>
            <w:vAlign w:val="center"/>
          </w:tcPr>
          <w:p w14:paraId="4AFDF684" w14:textId="77777777" w:rsidR="00D04A79" w:rsidRDefault="00D04A79" w:rsidP="00EE4132">
            <w:pPr>
              <w:jc w:val="left"/>
              <w:rPr>
                <w:rFonts w:ascii="Arial" w:hAnsi="Arial" w:cs="Arial"/>
                <w:sz w:val="24"/>
                <w:szCs w:val="24"/>
              </w:rPr>
            </w:pPr>
            <w:r>
              <w:rPr>
                <w:rFonts w:ascii="Arial" w:hAnsi="Arial" w:cs="Arial"/>
                <w:sz w:val="24"/>
                <w:szCs w:val="24"/>
              </w:rPr>
              <w:t>Pulse Width</w:t>
            </w:r>
          </w:p>
        </w:tc>
        <w:tc>
          <w:tcPr>
            <w:tcW w:w="4754" w:type="dxa"/>
            <w:vAlign w:val="center"/>
          </w:tcPr>
          <w:p w14:paraId="0BE6FC46" w14:textId="75B54EFC" w:rsidR="00D04A79" w:rsidRDefault="00D04A79" w:rsidP="00EE4132">
            <w:pPr>
              <w:jc w:val="left"/>
              <w:rPr>
                <w:rFonts w:ascii="Arial" w:hAnsi="Arial" w:cs="Arial"/>
                <w:sz w:val="24"/>
                <w:szCs w:val="24"/>
              </w:rPr>
            </w:pPr>
            <w:r w:rsidRPr="00502FCE">
              <w:rPr>
                <w:rFonts w:ascii="Arial" w:hAnsi="Arial" w:cs="Arial"/>
                <w:sz w:val="24"/>
                <w:szCs w:val="24"/>
              </w:rPr>
              <w:t xml:space="preserve">0 to </w:t>
            </w:r>
            <w:ins w:id="47" w:author="Qian, Hongjie" w:date="2019-08-28T13:31:00Z">
              <w:r w:rsidR="00A635B8">
                <w:rPr>
                  <w:rFonts w:ascii="Arial" w:hAnsi="Arial" w:cs="Arial"/>
                  <w:sz w:val="24"/>
                  <w:szCs w:val="24"/>
                </w:rPr>
                <w:t>17,900.000</w:t>
              </w:r>
            </w:ins>
            <w:del w:id="48" w:author="Qian, Hongjie" w:date="2019-08-28T13:31:00Z">
              <w:r w:rsidRPr="00502FCE" w:rsidDel="00A635B8">
                <w:rPr>
                  <w:rFonts w:ascii="Arial" w:hAnsi="Arial" w:cs="Arial"/>
                  <w:sz w:val="24"/>
                  <w:szCs w:val="24"/>
                </w:rPr>
                <w:delText>140</w:delText>
              </w:r>
            </w:del>
            <w:del w:id="49" w:author="Qian, Hongjie" w:date="2019-08-28T13:30:00Z">
              <w:r w:rsidDel="00A635B8">
                <w:rPr>
                  <w:rFonts w:ascii="Arial" w:hAnsi="Arial" w:cs="Arial"/>
                  <w:sz w:val="24"/>
                  <w:szCs w:val="24"/>
                </w:rPr>
                <w:delText>.000</w:delText>
              </w:r>
            </w:del>
            <w:r>
              <w:rPr>
                <w:rFonts w:ascii="Arial" w:hAnsi="Arial" w:cs="Arial"/>
                <w:sz w:val="24"/>
                <w:szCs w:val="24"/>
              </w:rPr>
              <w:t xml:space="preserve"> (</w:t>
            </w:r>
            <w:proofErr w:type="spellStart"/>
            <w:r w:rsidRPr="00502FCE">
              <w:rPr>
                <w:rFonts w:ascii="Arial" w:hAnsi="Arial" w:cs="Arial"/>
                <w:sz w:val="24"/>
                <w:szCs w:val="24"/>
              </w:rPr>
              <w:t>ms</w:t>
            </w:r>
            <w:proofErr w:type="spellEnd"/>
            <w:r>
              <w:rPr>
                <w:rFonts w:ascii="Arial" w:hAnsi="Arial" w:cs="Arial"/>
                <w:sz w:val="24"/>
                <w:szCs w:val="24"/>
              </w:rPr>
              <w:t>).</w:t>
            </w:r>
          </w:p>
        </w:tc>
        <w:tc>
          <w:tcPr>
            <w:tcW w:w="1297" w:type="dxa"/>
            <w:vAlign w:val="center"/>
          </w:tcPr>
          <w:p w14:paraId="3768C67F" w14:textId="77777777" w:rsidR="00D04A79" w:rsidRPr="00502FCE" w:rsidRDefault="00D04A79" w:rsidP="00EE4132">
            <w:pPr>
              <w:jc w:val="left"/>
              <w:rPr>
                <w:rFonts w:ascii="Arial" w:hAnsi="Arial" w:cs="Arial"/>
                <w:sz w:val="24"/>
                <w:szCs w:val="24"/>
              </w:rPr>
            </w:pPr>
            <w:r>
              <w:rPr>
                <w:rFonts w:ascii="Arial" w:hAnsi="Arial" w:cs="Arial"/>
                <w:sz w:val="24"/>
                <w:szCs w:val="24"/>
              </w:rPr>
              <w:t>±8.6</w:t>
            </w:r>
            <w:r w:rsidRPr="00A55FAC">
              <w:rPr>
                <w:rFonts w:ascii="Arial" w:hAnsi="Arial" w:cs="Arial"/>
                <w:sz w:val="24"/>
                <w:szCs w:val="24"/>
              </w:rPr>
              <w:t>μ</w:t>
            </w:r>
            <w:r>
              <w:rPr>
                <w:rFonts w:ascii="Arial" w:hAnsi="Arial" w:cs="Arial"/>
                <w:sz w:val="24"/>
                <w:szCs w:val="24"/>
              </w:rPr>
              <w:t>s</w:t>
            </w:r>
          </w:p>
        </w:tc>
      </w:tr>
      <w:tr w:rsidR="00D04A79" w14:paraId="14DEABE3" w14:textId="77777777" w:rsidTr="00EE4132">
        <w:tc>
          <w:tcPr>
            <w:tcW w:w="2245" w:type="dxa"/>
            <w:vAlign w:val="center"/>
          </w:tcPr>
          <w:p w14:paraId="46D51909" w14:textId="77777777" w:rsidR="00D04A79" w:rsidRDefault="00D04A79" w:rsidP="00EE4132">
            <w:pPr>
              <w:jc w:val="left"/>
              <w:rPr>
                <w:rFonts w:ascii="Arial" w:hAnsi="Arial" w:cs="Arial"/>
                <w:sz w:val="24"/>
                <w:szCs w:val="24"/>
              </w:rPr>
            </w:pPr>
            <w:r>
              <w:rPr>
                <w:rFonts w:ascii="Arial" w:hAnsi="Arial" w:cs="Arial"/>
                <w:sz w:val="24"/>
                <w:szCs w:val="24"/>
              </w:rPr>
              <w:t>Pulse Period</w:t>
            </w:r>
          </w:p>
        </w:tc>
        <w:tc>
          <w:tcPr>
            <w:tcW w:w="4754" w:type="dxa"/>
            <w:vAlign w:val="center"/>
          </w:tcPr>
          <w:p w14:paraId="782E4615" w14:textId="77777777" w:rsidR="00D04A79" w:rsidRPr="00362F5A" w:rsidRDefault="00D04A79" w:rsidP="00EE4132">
            <w:pPr>
              <w:jc w:val="left"/>
              <w:rPr>
                <w:rFonts w:ascii="Arial" w:hAnsi="Arial" w:cs="Arial"/>
                <w:strike/>
                <w:sz w:val="24"/>
                <w:szCs w:val="24"/>
              </w:rPr>
            </w:pPr>
            <w:r>
              <w:rPr>
                <w:rFonts w:ascii="Arial" w:hAnsi="Arial" w:cs="Arial"/>
                <w:sz w:val="24"/>
                <w:szCs w:val="24"/>
              </w:rPr>
              <w:t xml:space="preserve">0 to 17,900.000 </w:t>
            </w:r>
            <w:proofErr w:type="spellStart"/>
            <w:r>
              <w:rPr>
                <w:rFonts w:ascii="Arial" w:hAnsi="Arial" w:cs="Arial"/>
                <w:sz w:val="24"/>
                <w:szCs w:val="24"/>
              </w:rPr>
              <w:t>ms.</w:t>
            </w:r>
            <w:proofErr w:type="spellEnd"/>
          </w:p>
        </w:tc>
        <w:tc>
          <w:tcPr>
            <w:tcW w:w="1297" w:type="dxa"/>
            <w:vAlign w:val="center"/>
          </w:tcPr>
          <w:p w14:paraId="22438F56" w14:textId="77777777" w:rsidR="00D04A79" w:rsidRDefault="00D04A79" w:rsidP="00EE4132">
            <w:pPr>
              <w:jc w:val="left"/>
              <w:rPr>
                <w:rFonts w:ascii="Arial" w:hAnsi="Arial" w:cs="Arial"/>
                <w:sz w:val="24"/>
                <w:szCs w:val="24"/>
              </w:rPr>
            </w:pPr>
            <w:r>
              <w:rPr>
                <w:rFonts w:ascii="Arial" w:hAnsi="Arial" w:cs="Arial"/>
                <w:sz w:val="24"/>
                <w:szCs w:val="24"/>
              </w:rPr>
              <w:t>±8.6</w:t>
            </w:r>
            <w:r w:rsidRPr="00A55FAC">
              <w:rPr>
                <w:rFonts w:ascii="Arial" w:hAnsi="Arial" w:cs="Arial"/>
                <w:sz w:val="24"/>
                <w:szCs w:val="24"/>
              </w:rPr>
              <w:t>μ</w:t>
            </w:r>
            <w:r>
              <w:rPr>
                <w:rFonts w:ascii="Arial" w:hAnsi="Arial" w:cs="Arial"/>
                <w:sz w:val="24"/>
                <w:szCs w:val="24"/>
              </w:rPr>
              <w:t>s</w:t>
            </w:r>
          </w:p>
        </w:tc>
      </w:tr>
      <w:tr w:rsidR="00D04A79" w14:paraId="54EB662D" w14:textId="77777777" w:rsidTr="00EE4132">
        <w:tc>
          <w:tcPr>
            <w:tcW w:w="2245" w:type="dxa"/>
            <w:vAlign w:val="center"/>
          </w:tcPr>
          <w:p w14:paraId="3D74EE8B" w14:textId="77777777" w:rsidR="00D04A79" w:rsidRDefault="00D04A79" w:rsidP="00EE4132">
            <w:pPr>
              <w:jc w:val="left"/>
              <w:rPr>
                <w:rFonts w:ascii="Arial" w:hAnsi="Arial" w:cs="Arial"/>
                <w:sz w:val="24"/>
                <w:szCs w:val="24"/>
              </w:rPr>
            </w:pPr>
            <w:r>
              <w:rPr>
                <w:rFonts w:ascii="Arial" w:hAnsi="Arial" w:cs="Arial"/>
                <w:sz w:val="24"/>
                <w:szCs w:val="24"/>
              </w:rPr>
              <w:t>Rise Time</w:t>
            </w:r>
          </w:p>
        </w:tc>
        <w:tc>
          <w:tcPr>
            <w:tcW w:w="4754" w:type="dxa"/>
            <w:vAlign w:val="center"/>
          </w:tcPr>
          <w:p w14:paraId="49F0247C" w14:textId="77777777" w:rsidR="00D04A79" w:rsidRDefault="00D04A79" w:rsidP="00EE4132">
            <w:pPr>
              <w:jc w:val="left"/>
              <w:rPr>
                <w:rFonts w:ascii="Arial" w:hAnsi="Arial" w:cs="Arial"/>
                <w:sz w:val="24"/>
                <w:szCs w:val="24"/>
              </w:rPr>
            </w:pPr>
            <w:r>
              <w:rPr>
                <w:rFonts w:ascii="Arial" w:hAnsi="Arial" w:cs="Arial"/>
                <w:sz w:val="24"/>
                <w:szCs w:val="24"/>
              </w:rPr>
              <w:t xml:space="preserve">Choose from </w:t>
            </w:r>
            <w:r w:rsidRPr="00502FCE">
              <w:rPr>
                <w:rFonts w:ascii="Arial" w:hAnsi="Arial" w:cs="Arial"/>
                <w:sz w:val="24"/>
                <w:szCs w:val="24"/>
              </w:rPr>
              <w:t>0, 0.1ms, 0.5ms, 1ms, 2ms.</w:t>
            </w:r>
          </w:p>
        </w:tc>
        <w:tc>
          <w:tcPr>
            <w:tcW w:w="1297" w:type="dxa"/>
            <w:vAlign w:val="center"/>
          </w:tcPr>
          <w:p w14:paraId="1CB488A8" w14:textId="77777777" w:rsidR="00D04A79" w:rsidRDefault="00D04A79" w:rsidP="00EE4132">
            <w:pPr>
              <w:jc w:val="left"/>
              <w:rPr>
                <w:rFonts w:ascii="Arial" w:hAnsi="Arial" w:cs="Arial"/>
                <w:sz w:val="24"/>
                <w:szCs w:val="24"/>
              </w:rPr>
            </w:pPr>
          </w:p>
        </w:tc>
      </w:tr>
    </w:tbl>
    <w:p w14:paraId="713287D8" w14:textId="77777777" w:rsidR="001C1B1C" w:rsidRDefault="001C1B1C" w:rsidP="001C1B1C">
      <w:pPr>
        <w:jc w:val="center"/>
        <w:rPr>
          <w:rFonts w:ascii="Arial" w:hAnsi="Arial" w:cs="Arial"/>
          <w:sz w:val="24"/>
          <w:szCs w:val="24"/>
        </w:rPr>
      </w:pPr>
    </w:p>
    <w:p w14:paraId="6F0241A5" w14:textId="77777777" w:rsidR="00D04A79" w:rsidRPr="009A31E2" w:rsidRDefault="00D04A79" w:rsidP="00D04A79">
      <w:pPr>
        <w:ind w:firstLine="420"/>
        <w:rPr>
          <w:rFonts w:ascii="Arial" w:hAnsi="Arial" w:cs="Arial"/>
          <w:sz w:val="24"/>
          <w:szCs w:val="24"/>
        </w:rPr>
      </w:pPr>
      <w:r>
        <w:rPr>
          <w:rFonts w:ascii="Arial" w:hAnsi="Arial" w:cs="Arial"/>
          <w:sz w:val="24"/>
          <w:szCs w:val="24"/>
        </w:rPr>
        <w:t>Preview the waveform by clicking on ‘Preview’ and a new window will open with the graphic waveform. An example is shown as follows.</w:t>
      </w:r>
    </w:p>
    <w:p w14:paraId="1CDA1DB1" w14:textId="77777777" w:rsidR="004C5EEE" w:rsidRDefault="00D04A79" w:rsidP="004C5EEE">
      <w:pPr>
        <w:keepNext/>
      </w:pPr>
      <w:r>
        <w:rPr>
          <w:noProof/>
          <w:lang w:eastAsia="en-US"/>
        </w:rPr>
        <mc:AlternateContent>
          <mc:Choice Requires="wps">
            <w:drawing>
              <wp:anchor distT="0" distB="0" distL="114300" distR="114300" simplePos="0" relativeHeight="251663360" behindDoc="0" locked="0" layoutInCell="1" allowOverlap="1" wp14:anchorId="48262A16" wp14:editId="7B2957DE">
                <wp:simplePos x="0" y="0"/>
                <wp:positionH relativeFrom="column">
                  <wp:posOffset>4095750</wp:posOffset>
                </wp:positionH>
                <wp:positionV relativeFrom="paragraph">
                  <wp:posOffset>362585</wp:posOffset>
                </wp:positionV>
                <wp:extent cx="689610" cy="298450"/>
                <wp:effectExtent l="0" t="0" r="15240" b="25400"/>
                <wp:wrapNone/>
                <wp:docPr id="47" name="Rectangle 47"/>
                <wp:cNvGraphicFramePr/>
                <a:graphic xmlns:a="http://schemas.openxmlformats.org/drawingml/2006/main">
                  <a:graphicData uri="http://schemas.microsoft.com/office/word/2010/wordprocessingShape">
                    <wps:wsp>
                      <wps:cNvSpPr/>
                      <wps:spPr>
                        <a:xfrm>
                          <a:off x="0" y="0"/>
                          <a:ext cx="68961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B74A6" id="Rectangle 47" o:spid="_x0000_s1026" style="position:absolute;margin-left:322.5pt;margin-top:28.55pt;width:54.3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" filled="f" strokecolor="red" strokeweight="1pt"/>
            </w:pict>
          </mc:Fallback>
        </mc:AlternateContent>
      </w:r>
      <w:r>
        <w:rPr>
          <w:noProof/>
          <w:lang w:eastAsia="en-US"/>
        </w:rPr>
        <w:drawing>
          <wp:inline distT="0" distB="0" distL="0" distR="0" wp14:anchorId="7C1CE398" wp14:editId="7B543979">
            <wp:extent cx="5274310" cy="14344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34465"/>
                    </a:xfrm>
                    <a:prstGeom prst="rect">
                      <a:avLst/>
                    </a:prstGeom>
                  </pic:spPr>
                </pic:pic>
              </a:graphicData>
            </a:graphic>
          </wp:inline>
        </w:drawing>
      </w:r>
    </w:p>
    <w:p w14:paraId="11351708" w14:textId="2377AD8E" w:rsidR="001C1B1C" w:rsidRDefault="004C5EEE" w:rsidP="004C5EEE">
      <w:pPr>
        <w:pStyle w:val="Caption"/>
        <w:rPr>
          <w:rFonts w:cs="Arial"/>
          <w:sz w:val="24"/>
          <w:szCs w:val="24"/>
        </w:rPr>
      </w:pPr>
      <w:r>
        <w:t xml:space="preserve">Figure </w:t>
      </w:r>
      <w:fldSimple w:instr=" SEQ Figure \* ARABIC ">
        <w:r w:rsidR="0032416B">
          <w:rPr>
            <w:noProof/>
          </w:rPr>
          <w:t>6</w:t>
        </w:r>
      </w:fldSimple>
      <w:r>
        <w:t xml:space="preserve"> Waveform preview example</w:t>
      </w:r>
    </w:p>
    <w:p w14:paraId="60A3F4F4" w14:textId="77777777" w:rsidR="00D04A79" w:rsidRDefault="00D04A79" w:rsidP="00D04A79">
      <w:pPr>
        <w:rPr>
          <w:rFonts w:ascii="Arial" w:hAnsi="Arial" w:cs="Arial"/>
          <w:sz w:val="24"/>
          <w:szCs w:val="24"/>
        </w:rPr>
      </w:pPr>
    </w:p>
    <w:p w14:paraId="1A11462F" w14:textId="77777777" w:rsidR="004C5EEE" w:rsidRDefault="00D04A79" w:rsidP="004C5EEE">
      <w:pPr>
        <w:keepNext/>
      </w:pPr>
      <w:r>
        <w:rPr>
          <w:noProof/>
          <w:lang w:eastAsia="en-US"/>
        </w:rPr>
        <w:drawing>
          <wp:inline distT="0" distB="0" distL="0" distR="0" wp14:anchorId="692DCF84" wp14:editId="1D7EDED6">
            <wp:extent cx="5274310" cy="4485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485005"/>
                    </a:xfrm>
                    <a:prstGeom prst="rect">
                      <a:avLst/>
                    </a:prstGeom>
                  </pic:spPr>
                </pic:pic>
              </a:graphicData>
            </a:graphic>
          </wp:inline>
        </w:drawing>
      </w:r>
    </w:p>
    <w:p w14:paraId="4959FA1B" w14:textId="08B4E268" w:rsidR="00D04A79" w:rsidRDefault="004C5EEE" w:rsidP="004C5EEE">
      <w:pPr>
        <w:pStyle w:val="Caption"/>
      </w:pPr>
      <w:r>
        <w:t xml:space="preserve">Figure </w:t>
      </w:r>
      <w:fldSimple w:instr=" SEQ Figure \* ARABIC ">
        <w:r w:rsidR="0032416B">
          <w:rPr>
            <w:noProof/>
          </w:rPr>
          <w:t>7</w:t>
        </w:r>
      </w:fldSimple>
      <w:r>
        <w:t xml:space="preserve"> Graphic waveform preview example</w:t>
      </w:r>
    </w:p>
    <w:p w14:paraId="48F0E778" w14:textId="77777777" w:rsidR="00F56FBF" w:rsidRPr="00F56FBF" w:rsidRDefault="00F56FBF" w:rsidP="00F56FBF"/>
    <w:p w14:paraId="1BDCBB9F" w14:textId="77777777" w:rsid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Stimulation Setup</w:t>
      </w:r>
    </w:p>
    <w:p w14:paraId="7E16861E" w14:textId="50FECA7E" w:rsidR="00D04A79" w:rsidRPr="00F35FCC" w:rsidRDefault="00D04A79" w:rsidP="00D04A79">
      <w:pPr>
        <w:ind w:firstLine="360"/>
        <w:rPr>
          <w:rFonts w:ascii="Arial" w:hAnsi="Arial" w:cs="Arial"/>
          <w:sz w:val="24"/>
          <w:szCs w:val="24"/>
        </w:rPr>
      </w:pPr>
      <w:r w:rsidRPr="00F35FCC">
        <w:rPr>
          <w:rFonts w:ascii="Arial" w:hAnsi="Arial" w:cs="Arial"/>
          <w:sz w:val="24"/>
          <w:szCs w:val="24"/>
        </w:rPr>
        <w:t xml:space="preserve">After configuring the waveform parameters, the user can now </w:t>
      </w:r>
      <w:r>
        <w:rPr>
          <w:rFonts w:ascii="Arial" w:hAnsi="Arial" w:cs="Arial"/>
          <w:sz w:val="24"/>
          <w:szCs w:val="24"/>
        </w:rPr>
        <w:t>set up</w:t>
      </w:r>
      <w:r w:rsidRPr="00F35FCC">
        <w:rPr>
          <w:rFonts w:ascii="Arial" w:hAnsi="Arial" w:cs="Arial"/>
          <w:sz w:val="24"/>
          <w:szCs w:val="24"/>
        </w:rPr>
        <w:t xml:space="preserve"> the optical s</w:t>
      </w:r>
      <w:ins w:id="50" w:author="Seymour, John" w:date="2019-08-27T17:21:00Z">
        <w:r w:rsidR="006D02C1">
          <w:rPr>
            <w:rFonts w:ascii="Arial" w:hAnsi="Arial" w:cs="Arial"/>
            <w:sz w:val="24"/>
            <w:szCs w:val="24"/>
          </w:rPr>
          <w:t>t</w:t>
        </w:r>
      </w:ins>
      <w:r w:rsidRPr="00F35FCC">
        <w:rPr>
          <w:rFonts w:ascii="Arial" w:hAnsi="Arial" w:cs="Arial"/>
          <w:sz w:val="24"/>
          <w:szCs w:val="24"/>
        </w:rPr>
        <w:t>imulation on up to 12 channels with the pre-defined wave</w:t>
      </w:r>
      <w:r>
        <w:rPr>
          <w:rFonts w:ascii="Arial" w:hAnsi="Arial" w:cs="Arial"/>
          <w:sz w:val="24"/>
          <w:szCs w:val="24"/>
        </w:rPr>
        <w:t xml:space="preserve">forms. The changed channel will be marked with an </w:t>
      </w:r>
      <w:r w:rsidRPr="00145C14">
        <w:rPr>
          <w:rFonts w:ascii="Arial" w:hAnsi="Arial" w:cs="Arial"/>
          <w:sz w:val="24"/>
          <w:szCs w:val="24"/>
        </w:rPr>
        <w:t>asterisk</w:t>
      </w:r>
      <w:r>
        <w:rPr>
          <w:rFonts w:ascii="Arial" w:hAnsi="Arial" w:cs="Arial"/>
          <w:sz w:val="24"/>
          <w:szCs w:val="24"/>
        </w:rPr>
        <w:t>.</w:t>
      </w:r>
    </w:p>
    <w:p w14:paraId="4124386A"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lastRenderedPageBreak/>
        <w:t>Channel</w:t>
      </w:r>
    </w:p>
    <w:p w14:paraId="7B85E133" w14:textId="77777777" w:rsidR="004C5EEE" w:rsidRDefault="00D04A79" w:rsidP="004C5EEE">
      <w:pPr>
        <w:keepNext/>
      </w:pPr>
      <w:r>
        <w:rPr>
          <w:noProof/>
          <w:lang w:eastAsia="en-US"/>
        </w:rPr>
        <mc:AlternateContent>
          <mc:Choice Requires="wps">
            <w:drawing>
              <wp:anchor distT="0" distB="0" distL="114300" distR="114300" simplePos="0" relativeHeight="251666432" behindDoc="0" locked="0" layoutInCell="1" allowOverlap="1" wp14:anchorId="27377017" wp14:editId="14D3EC9D">
                <wp:simplePos x="0" y="0"/>
                <wp:positionH relativeFrom="column">
                  <wp:posOffset>-6350</wp:posOffset>
                </wp:positionH>
                <wp:positionV relativeFrom="paragraph">
                  <wp:posOffset>41275</wp:posOffset>
                </wp:positionV>
                <wp:extent cx="482600" cy="899795"/>
                <wp:effectExtent l="0" t="0" r="12700" b="14605"/>
                <wp:wrapNone/>
                <wp:docPr id="12" name="Rectangle 12"/>
                <wp:cNvGraphicFramePr/>
                <a:graphic xmlns:a="http://schemas.openxmlformats.org/drawingml/2006/main">
                  <a:graphicData uri="http://schemas.microsoft.com/office/word/2010/wordprocessingShape">
                    <wps:wsp>
                      <wps:cNvSpPr/>
                      <wps:spPr>
                        <a:xfrm>
                          <a:off x="0" y="0"/>
                          <a:ext cx="482600" cy="8997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D5C44" id="Rectangle 12" o:spid="_x0000_s1026" style="position:absolute;margin-left:-.5pt;margin-top:3.25pt;width:38pt;height:70.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" filled="f" strokecolor="red" strokeweight="1pt"/>
            </w:pict>
          </mc:Fallback>
        </mc:AlternateContent>
      </w:r>
      <w:r>
        <w:rPr>
          <w:noProof/>
          <w:lang w:eastAsia="en-US"/>
        </w:rPr>
        <w:drawing>
          <wp:inline distT="0" distB="0" distL="0" distR="0" wp14:anchorId="2128F6BD" wp14:editId="3B8E70E0">
            <wp:extent cx="5274310" cy="8934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93445"/>
                    </a:xfrm>
                    <a:prstGeom prst="rect">
                      <a:avLst/>
                    </a:prstGeom>
                  </pic:spPr>
                </pic:pic>
              </a:graphicData>
            </a:graphic>
          </wp:inline>
        </w:drawing>
      </w:r>
    </w:p>
    <w:p w14:paraId="29030920" w14:textId="17AEB493" w:rsidR="001C1B1C" w:rsidRPr="004C5EEE" w:rsidRDefault="004C5EEE" w:rsidP="004C5EEE">
      <w:pPr>
        <w:pStyle w:val="Caption"/>
        <w:rPr>
          <w:rFonts w:cs="Arial"/>
          <w:b/>
          <w:sz w:val="28"/>
          <w:szCs w:val="28"/>
        </w:rPr>
      </w:pPr>
      <w:r>
        <w:t xml:space="preserve">Figure </w:t>
      </w:r>
      <w:fldSimple w:instr=" SEQ Figure \* ARABIC ">
        <w:r w:rsidR="0032416B">
          <w:rPr>
            <w:noProof/>
          </w:rPr>
          <w:t>8</w:t>
        </w:r>
      </w:fldSimple>
      <w:r>
        <w:t xml:space="preserve"> Channels on GUI</w:t>
      </w:r>
    </w:p>
    <w:p w14:paraId="647C5D84" w14:textId="724FF936" w:rsidR="00D04A79" w:rsidRDefault="00D04A79" w:rsidP="00D04A79">
      <w:pPr>
        <w:ind w:firstLine="360"/>
        <w:rPr>
          <w:rFonts w:ascii="Arial" w:hAnsi="Arial" w:cs="Arial"/>
          <w:sz w:val="24"/>
          <w:szCs w:val="24"/>
        </w:rPr>
      </w:pPr>
      <w:r w:rsidRPr="00F30226">
        <w:rPr>
          <w:rFonts w:ascii="Arial" w:hAnsi="Arial" w:cs="Arial"/>
          <w:sz w:val="24"/>
          <w:szCs w:val="24"/>
        </w:rPr>
        <w:t>The</w:t>
      </w:r>
      <w:r>
        <w:rPr>
          <w:rFonts w:ascii="Arial" w:hAnsi="Arial" w:cs="Arial"/>
          <w:sz w:val="24"/>
          <w:szCs w:val="24"/>
        </w:rPr>
        <w:t xml:space="preserve"> channel numbers are displayed in order on the GUI, from S1L1 to S4L3. ‘S’ represents shank</w:t>
      </w:r>
      <w:ins w:id="51" w:author="Seymour, John" w:date="2019-08-27T17:21:00Z">
        <w:r w:rsidR="006D02C1">
          <w:rPr>
            <w:rFonts w:ascii="Arial" w:hAnsi="Arial" w:cs="Arial"/>
            <w:sz w:val="24"/>
            <w:szCs w:val="24"/>
          </w:rPr>
          <w:t xml:space="preserve"> (left to right)</w:t>
        </w:r>
      </w:ins>
      <w:r>
        <w:rPr>
          <w:rFonts w:ascii="Arial" w:hAnsi="Arial" w:cs="Arial"/>
          <w:sz w:val="24"/>
          <w:szCs w:val="24"/>
        </w:rPr>
        <w:t xml:space="preserve"> and ‘L’ represents LED</w:t>
      </w:r>
      <w:ins w:id="52" w:author="Seymour, John" w:date="2019-08-27T17:22:00Z">
        <w:r w:rsidR="006D02C1">
          <w:rPr>
            <w:rFonts w:ascii="Arial" w:hAnsi="Arial" w:cs="Arial"/>
            <w:sz w:val="24"/>
            <w:szCs w:val="24"/>
          </w:rPr>
          <w:t xml:space="preserve"> (distal to proximal)</w:t>
        </w:r>
      </w:ins>
      <w:r>
        <w:rPr>
          <w:rFonts w:ascii="Arial" w:hAnsi="Arial" w:cs="Arial"/>
          <w:sz w:val="24"/>
          <w:szCs w:val="24"/>
        </w:rPr>
        <w:t>. For example, ‘S1L1’ means shank 1 LED 1.</w:t>
      </w:r>
    </w:p>
    <w:p w14:paraId="5723712D" w14:textId="77777777" w:rsidR="00CA4064" w:rsidRDefault="00CA4064" w:rsidP="00CA4064">
      <w:pPr>
        <w:keepNext/>
        <w:jc w:val="center"/>
      </w:pPr>
      <w:r>
        <w:rPr>
          <w:noProof/>
          <w:lang w:eastAsia="en-US"/>
        </w:rPr>
        <w:drawing>
          <wp:inline distT="0" distB="0" distL="0" distR="0" wp14:anchorId="52D71958" wp14:editId="20F418D1">
            <wp:extent cx="3076575" cy="2162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6575" cy="2162175"/>
                    </a:xfrm>
                    <a:prstGeom prst="rect">
                      <a:avLst/>
                    </a:prstGeom>
                  </pic:spPr>
                </pic:pic>
              </a:graphicData>
            </a:graphic>
          </wp:inline>
        </w:drawing>
      </w:r>
    </w:p>
    <w:p w14:paraId="6CBA400C" w14:textId="734501CF" w:rsidR="00D04A79" w:rsidRDefault="00CA4064" w:rsidP="00CA4064">
      <w:pPr>
        <w:pStyle w:val="Caption"/>
      </w:pPr>
      <w:r>
        <w:t xml:space="preserve">Figure </w:t>
      </w:r>
      <w:fldSimple w:instr=" SEQ Figure \* ARABIC ">
        <w:r w:rsidR="0032416B">
          <w:rPr>
            <w:noProof/>
          </w:rPr>
          <w:t>9</w:t>
        </w:r>
      </w:fldSimple>
      <w:r>
        <w:t xml:space="preserve"> </w:t>
      </w:r>
      <w:proofErr w:type="spellStart"/>
      <w:r>
        <w:t>Optoelectrode</w:t>
      </w:r>
      <w:proofErr w:type="spellEnd"/>
      <w:r>
        <w:t xml:space="preserve"> tip top view</w:t>
      </w:r>
    </w:p>
    <w:p w14:paraId="231460FD" w14:textId="294D78F4" w:rsidR="00D04A79" w:rsidRDefault="00CA4064">
      <w:pPr>
        <w:jc w:val="center"/>
        <w:pPrChange w:id="53" w:author="Seymour, John" w:date="2019-08-27T17:23:00Z">
          <w:pPr/>
        </w:pPrChange>
      </w:pPr>
      <w:r>
        <w:rPr>
          <w:rFonts w:ascii="Arial" w:hAnsi="Arial" w:cs="Arial"/>
          <w:sz w:val="24"/>
          <w:szCs w:val="24"/>
        </w:rPr>
        <w:t xml:space="preserve">The </w:t>
      </w:r>
      <w:proofErr w:type="spellStart"/>
      <w:r>
        <w:rPr>
          <w:rFonts w:ascii="Arial" w:hAnsi="Arial" w:cs="Arial"/>
          <w:sz w:val="24"/>
          <w:szCs w:val="24"/>
        </w:rPr>
        <w:t>optoelectrode</w:t>
      </w:r>
      <w:proofErr w:type="spellEnd"/>
      <w:r>
        <w:rPr>
          <w:rFonts w:ascii="Arial" w:hAnsi="Arial" w:cs="Arial"/>
          <w:sz w:val="24"/>
          <w:szCs w:val="24"/>
        </w:rPr>
        <w:t xml:space="preserve"> datasheet is available at </w:t>
      </w:r>
      <w:ins w:id="54" w:author="Seymour, John" w:date="2019-08-27T17:22:00Z">
        <w:r w:rsidR="006D02C1">
          <w:rPr>
            <w:rFonts w:ascii="Arial" w:hAnsi="Arial" w:cs="Arial"/>
            <w:sz w:val="24"/>
            <w:szCs w:val="24"/>
          </w:rPr>
          <w:fldChar w:fldCharType="begin"/>
        </w:r>
        <w:r w:rsidR="006D02C1">
          <w:rPr>
            <w:rFonts w:ascii="Arial" w:hAnsi="Arial" w:cs="Arial"/>
            <w:sz w:val="24"/>
            <w:szCs w:val="24"/>
          </w:rPr>
          <w:instrText xml:space="preserve"> HYPERLINK "</w:instrText>
        </w:r>
        <w:r w:rsidR="006D02C1" w:rsidRPr="006D02C1">
          <w:rPr>
            <w:rFonts w:ascii="Arial" w:hAnsi="Arial" w:cs="Arial"/>
            <w:sz w:val="24"/>
            <w:szCs w:val="24"/>
          </w:rPr>
          <w:instrText>https://mint.engin.umich.edu/technology-platforms/#optoelectrodes</w:instrText>
        </w:r>
        <w:r w:rsidR="006D02C1">
          <w:rPr>
            <w:rFonts w:ascii="Arial" w:hAnsi="Arial" w:cs="Arial"/>
            <w:sz w:val="24"/>
            <w:szCs w:val="24"/>
          </w:rPr>
          <w:instrText xml:space="preserve">" </w:instrText>
        </w:r>
        <w:r w:rsidR="006D02C1">
          <w:rPr>
            <w:rFonts w:ascii="Arial" w:hAnsi="Arial" w:cs="Arial"/>
            <w:sz w:val="24"/>
            <w:szCs w:val="24"/>
          </w:rPr>
          <w:fldChar w:fldCharType="separate"/>
        </w:r>
        <w:r w:rsidR="006D02C1" w:rsidRPr="00C9013C">
          <w:rPr>
            <w:rStyle w:val="Hyperlink"/>
            <w:rFonts w:ascii="Arial" w:hAnsi="Arial" w:cs="Arial"/>
            <w:sz w:val="24"/>
            <w:szCs w:val="24"/>
          </w:rPr>
          <w:t>https://mint.engin.umich.edu/technology-platforms/#optoelectrodes</w:t>
        </w:r>
        <w:r w:rsidR="006D02C1">
          <w:rPr>
            <w:rFonts w:ascii="Arial" w:hAnsi="Arial" w:cs="Arial"/>
            <w:sz w:val="24"/>
            <w:szCs w:val="24"/>
          </w:rPr>
          <w:fldChar w:fldCharType="end"/>
        </w:r>
        <w:r w:rsidR="006D02C1">
          <w:rPr>
            <w:rFonts w:ascii="Arial" w:hAnsi="Arial" w:cs="Arial"/>
            <w:sz w:val="24"/>
            <w:szCs w:val="24"/>
          </w:rPr>
          <w:t xml:space="preserve">. </w:t>
        </w:r>
      </w:ins>
      <w:del w:id="55" w:author="Seymour, John" w:date="2019-08-27T17:22:00Z">
        <w:r w:rsidR="006402A5" w:rsidDel="006D02C1">
          <w:fldChar w:fldCharType="begin"/>
        </w:r>
        <w:r w:rsidR="006402A5" w:rsidDel="006D02C1">
          <w:delInstrText xml:space="preserve"> HYPERLINK "http://mint.engin.umich.edu/wp-content/uploads/sites/327/2019/06/PassiveOptoGen1Datasheet_V1.9.pdf" </w:delInstrText>
        </w:r>
        <w:r w:rsidR="006402A5" w:rsidDel="006D02C1">
          <w:fldChar w:fldCharType="separate"/>
        </w:r>
        <w:r w:rsidR="00F56FBF" w:rsidRPr="00724F47" w:rsidDel="006D02C1">
          <w:rPr>
            <w:rStyle w:val="Hyperlink"/>
            <w:rFonts w:ascii="Arial" w:hAnsi="Arial" w:cs="Arial"/>
            <w:sz w:val="24"/>
            <w:szCs w:val="24"/>
          </w:rPr>
          <w:delText>http://mint.engin.umich.edu/wp-content/uploads/sites/327/2019/06/PassiveOptoGen1Datasheet_V1.9.pdf</w:delText>
        </w:r>
        <w:r w:rsidR="006402A5" w:rsidDel="006D02C1">
          <w:rPr>
            <w:rStyle w:val="Hyperlink"/>
            <w:rFonts w:ascii="Arial" w:hAnsi="Arial" w:cs="Arial"/>
            <w:sz w:val="24"/>
            <w:szCs w:val="24"/>
          </w:rPr>
          <w:fldChar w:fldCharType="end"/>
        </w:r>
        <w:r w:rsidDel="006D02C1">
          <w:rPr>
            <w:rFonts w:ascii="Arial" w:hAnsi="Arial" w:cs="Arial"/>
            <w:sz w:val="24"/>
            <w:szCs w:val="24"/>
          </w:rPr>
          <w:delText>.</w:delText>
        </w:r>
      </w:del>
    </w:p>
    <w:p w14:paraId="04231708" w14:textId="77777777" w:rsidR="00F56FBF" w:rsidRPr="00F56FBF" w:rsidRDefault="00F56FBF" w:rsidP="00AD307B"/>
    <w:p w14:paraId="5FD981F4" w14:textId="77777777" w:rsidR="00D04A79" w:rsidRPr="0052148E"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Waveform</w:t>
      </w:r>
    </w:p>
    <w:p w14:paraId="6B87BCC4" w14:textId="77777777" w:rsidR="004C5EEE" w:rsidRDefault="00D04A79" w:rsidP="004C5EEE">
      <w:pPr>
        <w:keepNext/>
      </w:pPr>
      <w:r>
        <w:rPr>
          <w:noProof/>
          <w:lang w:eastAsia="en-US"/>
        </w:rPr>
        <mc:AlternateContent>
          <mc:Choice Requires="wps">
            <w:drawing>
              <wp:anchor distT="0" distB="0" distL="114300" distR="114300" simplePos="0" relativeHeight="251660288" behindDoc="0" locked="0" layoutInCell="1" allowOverlap="1" wp14:anchorId="628D0E66" wp14:editId="586E54C4">
                <wp:simplePos x="0" y="0"/>
                <wp:positionH relativeFrom="column">
                  <wp:posOffset>469900</wp:posOffset>
                </wp:positionH>
                <wp:positionV relativeFrom="paragraph">
                  <wp:posOffset>51435</wp:posOffset>
                </wp:positionV>
                <wp:extent cx="762000" cy="8763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762000"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FB3F7" id="Rectangle 19" o:spid="_x0000_s1026" style="position:absolute;margin-left:37pt;margin-top:4.05pt;width:60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" filled="f" strokecolor="red" strokeweight="1pt"/>
            </w:pict>
          </mc:Fallback>
        </mc:AlternateContent>
      </w:r>
      <w:r>
        <w:rPr>
          <w:noProof/>
          <w:lang w:eastAsia="en-US"/>
        </w:rPr>
        <w:drawing>
          <wp:inline distT="0" distB="0" distL="0" distR="0" wp14:anchorId="1BB6CAC2" wp14:editId="4E8D2900">
            <wp:extent cx="5274310" cy="8902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90270"/>
                    </a:xfrm>
                    <a:prstGeom prst="rect">
                      <a:avLst/>
                    </a:prstGeom>
                  </pic:spPr>
                </pic:pic>
              </a:graphicData>
            </a:graphic>
          </wp:inline>
        </w:drawing>
      </w:r>
    </w:p>
    <w:p w14:paraId="365B68C0" w14:textId="00732CED" w:rsidR="00D04A79" w:rsidRDefault="004C5EEE" w:rsidP="004C5EEE">
      <w:pPr>
        <w:pStyle w:val="Caption"/>
        <w:rPr>
          <w:rFonts w:cs="Arial"/>
          <w:b/>
          <w:sz w:val="28"/>
          <w:szCs w:val="28"/>
        </w:rPr>
      </w:pPr>
      <w:r>
        <w:t xml:space="preserve">Figure </w:t>
      </w:r>
      <w:fldSimple w:instr=" SEQ Figure \* ARABIC ">
        <w:r w:rsidR="0032416B">
          <w:rPr>
            <w:noProof/>
          </w:rPr>
          <w:t>10</w:t>
        </w:r>
      </w:fldSimple>
      <w:r>
        <w:t xml:space="preserve"> Waveform on GUI</w:t>
      </w:r>
    </w:p>
    <w:p w14:paraId="6BCE51EF" w14:textId="4F394553" w:rsidR="00D04A79" w:rsidRDefault="00D04A79" w:rsidP="004C5EEE">
      <w:pPr>
        <w:ind w:firstLine="360"/>
        <w:rPr>
          <w:ins w:id="56" w:author="Qian, Hongjie" w:date="2019-08-28T16:03:00Z"/>
          <w:rFonts w:ascii="Arial" w:hAnsi="Arial" w:cs="Arial"/>
          <w:sz w:val="24"/>
          <w:szCs w:val="24"/>
        </w:rPr>
      </w:pPr>
      <w:r w:rsidRPr="0052148E">
        <w:rPr>
          <w:rFonts w:ascii="Arial" w:hAnsi="Arial" w:cs="Arial"/>
          <w:sz w:val="24"/>
          <w:szCs w:val="24"/>
        </w:rPr>
        <w:t xml:space="preserve">The user can </w:t>
      </w:r>
      <w:r>
        <w:rPr>
          <w:rFonts w:ascii="Arial" w:hAnsi="Arial" w:cs="Arial"/>
          <w:sz w:val="24"/>
          <w:szCs w:val="24"/>
        </w:rPr>
        <w:t>select the specific waveform to stimulate.</w:t>
      </w:r>
    </w:p>
    <w:p w14:paraId="63256A80" w14:textId="2D73992D" w:rsidR="00275A1C" w:rsidRDefault="00275A1C" w:rsidP="004C5EEE">
      <w:pPr>
        <w:ind w:firstLine="360"/>
        <w:rPr>
          <w:ins w:id="57" w:author="Qian, Hongjie" w:date="2019-08-28T16:03:00Z"/>
          <w:rFonts w:ascii="Arial" w:hAnsi="Arial" w:cs="Arial"/>
          <w:sz w:val="24"/>
          <w:szCs w:val="24"/>
        </w:rPr>
      </w:pPr>
    </w:p>
    <w:p w14:paraId="46C823AC" w14:textId="070D4C8A" w:rsidR="00275A1C" w:rsidRDefault="00275A1C" w:rsidP="004C5EEE">
      <w:pPr>
        <w:ind w:firstLine="360"/>
        <w:rPr>
          <w:ins w:id="58" w:author="Qian, Hongjie" w:date="2019-08-28T16:03:00Z"/>
          <w:rFonts w:ascii="Arial" w:hAnsi="Arial" w:cs="Arial"/>
          <w:sz w:val="24"/>
          <w:szCs w:val="24"/>
        </w:rPr>
      </w:pPr>
    </w:p>
    <w:p w14:paraId="243DEF73" w14:textId="7717D3C9" w:rsidR="00275A1C" w:rsidRDefault="00275A1C" w:rsidP="004C5EEE">
      <w:pPr>
        <w:ind w:firstLine="360"/>
        <w:rPr>
          <w:ins w:id="59" w:author="Qian, Hongjie" w:date="2019-08-28T16:03:00Z"/>
          <w:rFonts w:ascii="Arial" w:hAnsi="Arial" w:cs="Arial"/>
          <w:sz w:val="24"/>
          <w:szCs w:val="24"/>
        </w:rPr>
      </w:pPr>
    </w:p>
    <w:p w14:paraId="6824AB05" w14:textId="61C1D953" w:rsidR="00275A1C" w:rsidRDefault="00275A1C" w:rsidP="004C5EEE">
      <w:pPr>
        <w:ind w:firstLine="360"/>
        <w:rPr>
          <w:ins w:id="60" w:author="Qian, Hongjie" w:date="2019-08-28T16:03:00Z"/>
          <w:rFonts w:ascii="Arial" w:hAnsi="Arial" w:cs="Arial"/>
          <w:sz w:val="24"/>
          <w:szCs w:val="24"/>
        </w:rPr>
      </w:pPr>
    </w:p>
    <w:p w14:paraId="64BB1E51" w14:textId="7986E91B" w:rsidR="00275A1C" w:rsidRDefault="00275A1C" w:rsidP="004C5EEE">
      <w:pPr>
        <w:ind w:firstLine="360"/>
        <w:rPr>
          <w:ins w:id="61" w:author="Qian, Hongjie" w:date="2019-08-28T16:03:00Z"/>
          <w:rFonts w:ascii="Arial" w:hAnsi="Arial" w:cs="Arial"/>
          <w:sz w:val="24"/>
          <w:szCs w:val="24"/>
        </w:rPr>
      </w:pPr>
    </w:p>
    <w:p w14:paraId="47A9AF4A" w14:textId="77777777" w:rsidR="00275A1C" w:rsidRPr="0052148E" w:rsidRDefault="00275A1C" w:rsidP="004C5EEE">
      <w:pPr>
        <w:ind w:firstLine="360"/>
        <w:rPr>
          <w:rFonts w:ascii="Arial" w:hAnsi="Arial" w:cs="Arial"/>
          <w:sz w:val="24"/>
          <w:szCs w:val="24"/>
        </w:rPr>
      </w:pPr>
    </w:p>
    <w:p w14:paraId="652A22E7"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lastRenderedPageBreak/>
        <w:t>Trigger Source</w:t>
      </w:r>
    </w:p>
    <w:p w14:paraId="18E26E54" w14:textId="77777777" w:rsidR="004C5EEE" w:rsidRDefault="00D04A79" w:rsidP="004C5EEE">
      <w:pPr>
        <w:keepNext/>
      </w:pPr>
      <w:r>
        <w:rPr>
          <w:noProof/>
          <w:lang w:eastAsia="en-US"/>
        </w:rPr>
        <mc:AlternateContent>
          <mc:Choice Requires="wps">
            <w:drawing>
              <wp:anchor distT="0" distB="0" distL="114300" distR="114300" simplePos="0" relativeHeight="251667456" behindDoc="0" locked="0" layoutInCell="1" allowOverlap="1" wp14:anchorId="186ACB81" wp14:editId="540DD9EC">
                <wp:simplePos x="0" y="0"/>
                <wp:positionH relativeFrom="column">
                  <wp:posOffset>1225550</wp:posOffset>
                </wp:positionH>
                <wp:positionV relativeFrom="paragraph">
                  <wp:posOffset>46355</wp:posOffset>
                </wp:positionV>
                <wp:extent cx="863600" cy="90170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863600" cy="90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C5EAA" id="Rectangle 24" o:spid="_x0000_s1026" style="position:absolute;margin-left:96.5pt;margin-top:3.65pt;width:68pt;height:7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" filled="f" strokecolor="red" strokeweight="1pt"/>
            </w:pict>
          </mc:Fallback>
        </mc:AlternateContent>
      </w:r>
      <w:r>
        <w:rPr>
          <w:noProof/>
          <w:lang w:eastAsia="en-US"/>
        </w:rPr>
        <w:drawing>
          <wp:inline distT="0" distB="0" distL="0" distR="0" wp14:anchorId="326E0635" wp14:editId="41F0E011">
            <wp:extent cx="5274310" cy="8928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92810"/>
                    </a:xfrm>
                    <a:prstGeom prst="rect">
                      <a:avLst/>
                    </a:prstGeom>
                  </pic:spPr>
                </pic:pic>
              </a:graphicData>
            </a:graphic>
          </wp:inline>
        </w:drawing>
      </w:r>
    </w:p>
    <w:p w14:paraId="1C89D31C" w14:textId="300364F8" w:rsidR="00D04A79" w:rsidRDefault="004C5EEE" w:rsidP="004C5EEE">
      <w:pPr>
        <w:pStyle w:val="Caption"/>
        <w:rPr>
          <w:rFonts w:cs="Arial"/>
          <w:b/>
          <w:sz w:val="28"/>
          <w:szCs w:val="28"/>
        </w:rPr>
      </w:pPr>
      <w:r>
        <w:t xml:space="preserve">Figure </w:t>
      </w:r>
      <w:fldSimple w:instr=" SEQ Figure \* ARABIC ">
        <w:r w:rsidR="0032416B">
          <w:rPr>
            <w:noProof/>
          </w:rPr>
          <w:t>11</w:t>
        </w:r>
      </w:fldSimple>
      <w:r>
        <w:t xml:space="preserve"> Trigger source on GUI</w:t>
      </w:r>
    </w:p>
    <w:p w14:paraId="6E748ED1" w14:textId="77777777" w:rsidR="00D04A79" w:rsidRDefault="00D04A79" w:rsidP="00D04A79">
      <w:pPr>
        <w:pStyle w:val="ListParagraph"/>
        <w:numPr>
          <w:ilvl w:val="3"/>
          <w:numId w:val="6"/>
        </w:numPr>
        <w:ind w:firstLineChars="0"/>
        <w:rPr>
          <w:rFonts w:ascii="Arial" w:hAnsi="Arial" w:cs="Arial"/>
          <w:b/>
          <w:sz w:val="28"/>
          <w:szCs w:val="28"/>
        </w:rPr>
      </w:pPr>
      <w:r>
        <w:rPr>
          <w:rFonts w:ascii="Arial" w:hAnsi="Arial" w:cs="Arial"/>
          <w:b/>
          <w:sz w:val="28"/>
          <w:szCs w:val="28"/>
        </w:rPr>
        <w:t>PC Trigger</w:t>
      </w:r>
    </w:p>
    <w:p w14:paraId="0897EA3B" w14:textId="77777777" w:rsidR="00D04A79" w:rsidRPr="008A2B64" w:rsidRDefault="00D04A79" w:rsidP="00D04A79">
      <w:pPr>
        <w:ind w:left="360"/>
        <w:rPr>
          <w:rFonts w:ascii="Arial" w:hAnsi="Arial" w:cs="Arial"/>
          <w:sz w:val="24"/>
          <w:szCs w:val="28"/>
        </w:rPr>
      </w:pPr>
      <w:r>
        <w:rPr>
          <w:rFonts w:ascii="Arial" w:hAnsi="Arial" w:cs="Arial"/>
          <w:sz w:val="24"/>
          <w:szCs w:val="28"/>
        </w:rPr>
        <w:t>Stimulate a channel by clicking ‘Trigger’ on GUI.</w:t>
      </w:r>
    </w:p>
    <w:p w14:paraId="4701881D" w14:textId="77777777" w:rsidR="00D04A79" w:rsidRDefault="00D04A79" w:rsidP="00D04A79">
      <w:pPr>
        <w:pStyle w:val="ListParagraph"/>
        <w:numPr>
          <w:ilvl w:val="3"/>
          <w:numId w:val="6"/>
        </w:numPr>
        <w:ind w:firstLineChars="0"/>
        <w:rPr>
          <w:rFonts w:ascii="Arial" w:hAnsi="Arial" w:cs="Arial"/>
          <w:b/>
          <w:sz w:val="28"/>
          <w:szCs w:val="28"/>
        </w:rPr>
      </w:pPr>
      <w:commentRangeStart w:id="62"/>
      <w:commentRangeStart w:id="63"/>
      <w:r>
        <w:rPr>
          <w:rFonts w:ascii="Arial" w:hAnsi="Arial" w:cs="Arial"/>
          <w:b/>
          <w:sz w:val="28"/>
          <w:szCs w:val="28"/>
        </w:rPr>
        <w:t>External Trigger</w:t>
      </w:r>
      <w:commentRangeEnd w:id="62"/>
      <w:r w:rsidR="006D02C1">
        <w:rPr>
          <w:rStyle w:val="CommentReference"/>
        </w:rPr>
        <w:commentReference w:id="62"/>
      </w:r>
      <w:commentRangeEnd w:id="63"/>
      <w:r w:rsidR="00275A1C">
        <w:rPr>
          <w:rStyle w:val="CommentReference"/>
        </w:rPr>
        <w:commentReference w:id="63"/>
      </w:r>
    </w:p>
    <w:p w14:paraId="20CFA098" w14:textId="77777777" w:rsidR="00D04A79" w:rsidDel="00275A1C" w:rsidRDefault="00D04A79" w:rsidP="00D04A79">
      <w:pPr>
        <w:ind w:firstLine="360"/>
        <w:rPr>
          <w:del w:id="64" w:author="Qian, Hongjie" w:date="2019-08-28T16:03:00Z"/>
          <w:rFonts w:ascii="Arial" w:hAnsi="Arial" w:cs="Arial"/>
          <w:sz w:val="24"/>
          <w:szCs w:val="24"/>
        </w:rPr>
      </w:pPr>
      <w:r>
        <w:rPr>
          <w:rFonts w:ascii="Arial" w:hAnsi="Arial" w:cs="Arial"/>
          <w:sz w:val="24"/>
          <w:szCs w:val="24"/>
        </w:rPr>
        <w:t>In addition to PC trigger</w:t>
      </w:r>
      <w:r w:rsidRPr="008A2B64">
        <w:rPr>
          <w:rFonts w:ascii="Arial" w:hAnsi="Arial" w:cs="Arial"/>
          <w:sz w:val="24"/>
          <w:szCs w:val="24"/>
        </w:rPr>
        <w:t>, OSC1-Lite al</w:t>
      </w:r>
      <w:r>
        <w:rPr>
          <w:rFonts w:ascii="Arial" w:hAnsi="Arial" w:cs="Arial"/>
          <w:sz w:val="24"/>
          <w:szCs w:val="24"/>
        </w:rPr>
        <w:t>so supports triggering on a rising</w:t>
      </w:r>
      <w:r w:rsidRPr="008A2B64">
        <w:rPr>
          <w:rFonts w:ascii="Arial" w:hAnsi="Arial" w:cs="Arial"/>
          <w:sz w:val="24"/>
          <w:szCs w:val="24"/>
        </w:rPr>
        <w:t>-edge TTL pulse. If the user selects ‘External Trigg</w:t>
      </w:r>
      <w:r>
        <w:rPr>
          <w:rFonts w:ascii="Arial" w:hAnsi="Arial" w:cs="Arial"/>
          <w:sz w:val="24"/>
          <w:szCs w:val="24"/>
        </w:rPr>
        <w:t xml:space="preserve">er’, the channel will activate the selected waveform for the specific number of pulses </w:t>
      </w:r>
      <w:r w:rsidRPr="008A2B64">
        <w:rPr>
          <w:rFonts w:ascii="Arial" w:hAnsi="Arial" w:cs="Arial"/>
          <w:sz w:val="24"/>
          <w:szCs w:val="24"/>
        </w:rPr>
        <w:t>if the corresponding External</w:t>
      </w:r>
      <w:r>
        <w:rPr>
          <w:rFonts w:ascii="Arial" w:hAnsi="Arial" w:cs="Arial"/>
          <w:sz w:val="24"/>
          <w:szCs w:val="24"/>
        </w:rPr>
        <w:t xml:space="preserve"> Trigger channel receives a </w:t>
      </w:r>
      <w:proofErr w:type="gramStart"/>
      <w:r>
        <w:rPr>
          <w:rFonts w:ascii="Arial" w:hAnsi="Arial" w:cs="Arial"/>
          <w:sz w:val="24"/>
          <w:szCs w:val="24"/>
        </w:rPr>
        <w:t>rising</w:t>
      </w:r>
      <w:r w:rsidRPr="008A2B64">
        <w:rPr>
          <w:rFonts w:ascii="Arial" w:hAnsi="Arial" w:cs="Arial"/>
          <w:sz w:val="24"/>
          <w:szCs w:val="24"/>
        </w:rPr>
        <w:t>-edge</w:t>
      </w:r>
      <w:proofErr w:type="gramEnd"/>
      <w:r w:rsidRPr="008A2B64">
        <w:rPr>
          <w:rFonts w:ascii="Arial" w:hAnsi="Arial" w:cs="Arial"/>
          <w:sz w:val="24"/>
          <w:szCs w:val="24"/>
        </w:rPr>
        <w:t xml:space="preserve"> TTL pulse. </w:t>
      </w:r>
    </w:p>
    <w:p w14:paraId="483D2359" w14:textId="77777777" w:rsidR="00A81103" w:rsidRDefault="00A81103">
      <w:pPr>
        <w:ind w:firstLine="360"/>
        <w:rPr>
          <w:rFonts w:ascii="Arial" w:hAnsi="Arial" w:cs="Arial"/>
          <w:sz w:val="24"/>
          <w:szCs w:val="24"/>
        </w:rPr>
      </w:pPr>
    </w:p>
    <w:p w14:paraId="5850BBD0" w14:textId="13CC3DF4" w:rsidR="00D04A79" w:rsidRDefault="00D04A79" w:rsidP="00D04A79">
      <w:pPr>
        <w:ind w:firstLine="360"/>
        <w:rPr>
          <w:rFonts w:ascii="Arial" w:hAnsi="Arial" w:cs="Arial"/>
          <w:sz w:val="24"/>
          <w:szCs w:val="24"/>
        </w:rPr>
      </w:pPr>
      <w:r w:rsidRPr="008A2B64">
        <w:rPr>
          <w:rFonts w:ascii="Arial" w:hAnsi="Arial" w:cs="Arial"/>
          <w:sz w:val="24"/>
          <w:szCs w:val="24"/>
        </w:rPr>
        <w:t xml:space="preserve">Following is the </w:t>
      </w:r>
      <w:r>
        <w:rPr>
          <w:rFonts w:ascii="Arial" w:hAnsi="Arial" w:cs="Arial"/>
          <w:sz w:val="24"/>
          <w:szCs w:val="24"/>
        </w:rPr>
        <w:t>mapping</w:t>
      </w:r>
      <w:r w:rsidRPr="008A2B64">
        <w:rPr>
          <w:rFonts w:ascii="Arial" w:hAnsi="Arial" w:cs="Arial"/>
          <w:sz w:val="24"/>
          <w:szCs w:val="24"/>
        </w:rPr>
        <w:t xml:space="preserve"> between </w:t>
      </w:r>
      <w:r w:rsidR="00AD307B">
        <w:rPr>
          <w:rFonts w:ascii="Arial" w:hAnsi="Arial" w:cs="Arial"/>
          <w:sz w:val="24"/>
          <w:szCs w:val="24"/>
        </w:rPr>
        <w:t>shank</w:t>
      </w:r>
      <w:r w:rsidR="00575B16">
        <w:rPr>
          <w:rFonts w:ascii="Arial" w:hAnsi="Arial" w:cs="Arial"/>
          <w:sz w:val="24"/>
          <w:szCs w:val="24"/>
        </w:rPr>
        <w:t xml:space="preserve"> numbers and external trigger-</w:t>
      </w:r>
      <w:r w:rsidRPr="008A2B64">
        <w:rPr>
          <w:rFonts w:ascii="Arial" w:hAnsi="Arial" w:cs="Arial"/>
          <w:sz w:val="24"/>
          <w:szCs w:val="24"/>
        </w:rPr>
        <w:t xml:space="preserve">in pins on </w:t>
      </w:r>
      <w:r>
        <w:rPr>
          <w:rFonts w:ascii="Arial" w:hAnsi="Arial" w:cs="Arial"/>
          <w:sz w:val="24"/>
          <w:szCs w:val="24"/>
        </w:rPr>
        <w:t xml:space="preserve">the </w:t>
      </w:r>
      <w:r w:rsidRPr="008A2B64">
        <w:rPr>
          <w:rFonts w:ascii="Arial" w:hAnsi="Arial" w:cs="Arial"/>
          <w:sz w:val="24"/>
          <w:szCs w:val="24"/>
        </w:rPr>
        <w:t>board.</w:t>
      </w:r>
    </w:p>
    <w:p w14:paraId="28A7F22B" w14:textId="77777777" w:rsidR="00D627A0" w:rsidRDefault="00344680" w:rsidP="00275A1C">
      <w:pPr>
        <w:pStyle w:val="Caption"/>
        <w:keepNext/>
        <w:rPr>
          <w:ins w:id="65" w:author="Qian, Hongjie" w:date="2019-08-28T14:53:00Z"/>
        </w:rPr>
      </w:pPr>
      <w:ins w:id="66" w:author="Qian, Hongjie" w:date="2019-08-28T14:04:00Z">
        <w:r w:rsidRPr="00344680">
          <w:rPr>
            <w:noProof/>
          </w:rPr>
          <w:drawing>
            <wp:inline distT="0" distB="0" distL="0" distR="0" wp14:anchorId="5A107DDA" wp14:editId="338AB79A">
              <wp:extent cx="5274310" cy="2059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9305"/>
                      </a:xfrm>
                      <a:prstGeom prst="rect">
                        <a:avLst/>
                      </a:prstGeom>
                    </pic:spPr>
                  </pic:pic>
                </a:graphicData>
              </a:graphic>
            </wp:inline>
          </w:drawing>
        </w:r>
      </w:ins>
    </w:p>
    <w:p w14:paraId="658B98A1" w14:textId="55DF4AC5" w:rsidR="004C5EEE" w:rsidRDefault="00D627A0">
      <w:pPr>
        <w:pStyle w:val="Caption"/>
        <w:pPrChange w:id="67" w:author="Qian, Hongjie" w:date="2019-08-28T14:53:00Z">
          <w:pPr>
            <w:pStyle w:val="Caption"/>
            <w:keepNext/>
          </w:pPr>
        </w:pPrChange>
      </w:pPr>
      <w:ins w:id="68" w:author="Qian, Hongjie" w:date="2019-08-28T14:53:00Z">
        <w:r>
          <w:t xml:space="preserve">Figure </w:t>
        </w:r>
        <w:r>
          <w:fldChar w:fldCharType="begin"/>
        </w:r>
        <w:r>
          <w:instrText xml:space="preserve"> SEQ Figure \* ARABIC </w:instrText>
        </w:r>
      </w:ins>
      <w:r>
        <w:fldChar w:fldCharType="separate"/>
      </w:r>
      <w:ins w:id="69" w:author="Qian, Hongjie" w:date="2019-08-28T16:09:00Z">
        <w:r w:rsidR="0032416B">
          <w:rPr>
            <w:noProof/>
          </w:rPr>
          <w:t>12</w:t>
        </w:r>
      </w:ins>
      <w:ins w:id="70" w:author="Qian, Hongjie" w:date="2019-08-28T14:53:00Z">
        <w:r>
          <w:fldChar w:fldCharType="end"/>
        </w:r>
        <w:r>
          <w:t xml:space="preserve"> </w:t>
        </w:r>
        <w:r w:rsidRPr="009A0501">
          <w:t>External trigger-in source on board</w:t>
        </w:r>
      </w:ins>
      <w:del w:id="71" w:author="Qian, Hongjie" w:date="2019-08-28T14:04:00Z">
        <w:r w:rsidR="004C5EEE" w:rsidDel="00344680">
          <w:delText xml:space="preserve">Table </w:delText>
        </w:r>
        <w:r w:rsidR="006402A5" w:rsidDel="00344680">
          <w:fldChar w:fldCharType="begin"/>
        </w:r>
        <w:r w:rsidR="006402A5" w:rsidDel="00344680">
          <w:delInstrText xml:space="preserve"> SEQ Table \* ARABIC </w:delInstrText>
        </w:r>
        <w:r w:rsidR="006402A5" w:rsidDel="00344680">
          <w:fldChar w:fldCharType="separate"/>
        </w:r>
        <w:r w:rsidR="00A635B8" w:rsidDel="00344680">
          <w:rPr>
            <w:noProof/>
          </w:rPr>
          <w:delText>2</w:delText>
        </w:r>
        <w:r w:rsidR="006402A5" w:rsidDel="00344680">
          <w:rPr>
            <w:noProof/>
          </w:rPr>
          <w:fldChar w:fldCharType="end"/>
        </w:r>
        <w:r w:rsidR="00575B16" w:rsidDel="00344680">
          <w:delText xml:space="preserve"> M</w:delText>
        </w:r>
        <w:r w:rsidR="004C5EEE" w:rsidDel="00344680">
          <w:delText xml:space="preserve">apping </w:delText>
        </w:r>
        <w:r w:rsidR="00575B16" w:rsidDel="00344680">
          <w:delText>for</w:delText>
        </w:r>
        <w:r w:rsidR="004C5EEE" w:rsidDel="00344680">
          <w:delText xml:space="preserve"> external trigger-in pins</w:delText>
        </w:r>
      </w:del>
    </w:p>
    <w:tbl>
      <w:tblPr>
        <w:tblStyle w:val="TableGrid"/>
        <w:tblW w:w="8295" w:type="dxa"/>
        <w:tblLook w:val="04A0" w:firstRow="1" w:lastRow="0" w:firstColumn="1" w:lastColumn="0" w:noHBand="0" w:noVBand="1"/>
      </w:tblPr>
      <w:tblGrid>
        <w:gridCol w:w="1185"/>
        <w:gridCol w:w="1185"/>
        <w:gridCol w:w="1185"/>
        <w:gridCol w:w="1185"/>
        <w:gridCol w:w="1185"/>
        <w:gridCol w:w="1185"/>
        <w:gridCol w:w="1185"/>
      </w:tblGrid>
      <w:tr w:rsidR="001C1B1C" w:rsidDel="00344680" w14:paraId="05FF03D1" w14:textId="022D986A" w:rsidTr="00EE4132">
        <w:trPr>
          <w:del w:id="72" w:author="Qian, Hongjie" w:date="2019-08-28T14:04:00Z"/>
        </w:trPr>
        <w:tc>
          <w:tcPr>
            <w:tcW w:w="1185" w:type="dxa"/>
          </w:tcPr>
          <w:p w14:paraId="5DD09EAC" w14:textId="4007DC1B" w:rsidR="001C1B1C" w:rsidDel="00344680" w:rsidRDefault="001C1B1C" w:rsidP="00EE4132">
            <w:pPr>
              <w:jc w:val="center"/>
              <w:rPr>
                <w:del w:id="73" w:author="Qian, Hongjie" w:date="2019-08-28T14:04:00Z"/>
                <w:rFonts w:ascii="Arial" w:hAnsi="Arial" w:cs="Arial"/>
                <w:sz w:val="24"/>
                <w:szCs w:val="24"/>
              </w:rPr>
            </w:pPr>
            <w:del w:id="74" w:author="Qian, Hongjie" w:date="2019-08-28T14:04:00Z">
              <w:r w:rsidDel="00344680">
                <w:rPr>
                  <w:rFonts w:ascii="Arial" w:hAnsi="Arial" w:cs="Arial"/>
                  <w:sz w:val="24"/>
                  <w:szCs w:val="24"/>
                </w:rPr>
                <w:delText>S1L2</w:delText>
              </w:r>
            </w:del>
          </w:p>
        </w:tc>
        <w:tc>
          <w:tcPr>
            <w:tcW w:w="1185" w:type="dxa"/>
          </w:tcPr>
          <w:p w14:paraId="27640CEB" w14:textId="26A2C439" w:rsidR="001C1B1C" w:rsidDel="00344680" w:rsidRDefault="001C1B1C" w:rsidP="00EE4132">
            <w:pPr>
              <w:jc w:val="center"/>
              <w:rPr>
                <w:del w:id="75" w:author="Qian, Hongjie" w:date="2019-08-28T14:04:00Z"/>
                <w:rFonts w:ascii="Arial" w:hAnsi="Arial" w:cs="Arial"/>
                <w:sz w:val="24"/>
                <w:szCs w:val="24"/>
              </w:rPr>
            </w:pPr>
            <w:del w:id="76" w:author="Qian, Hongjie" w:date="2019-08-28T14:04:00Z">
              <w:r w:rsidDel="00344680">
                <w:rPr>
                  <w:rFonts w:ascii="Arial" w:hAnsi="Arial" w:cs="Arial"/>
                  <w:sz w:val="24"/>
                  <w:szCs w:val="24"/>
                </w:rPr>
                <w:delText>S2L1</w:delText>
              </w:r>
            </w:del>
          </w:p>
        </w:tc>
        <w:tc>
          <w:tcPr>
            <w:tcW w:w="1185" w:type="dxa"/>
          </w:tcPr>
          <w:p w14:paraId="44506472" w14:textId="5AD1C972" w:rsidR="001C1B1C" w:rsidDel="00344680" w:rsidRDefault="001C1B1C" w:rsidP="00EE4132">
            <w:pPr>
              <w:jc w:val="center"/>
              <w:rPr>
                <w:del w:id="77" w:author="Qian, Hongjie" w:date="2019-08-28T14:04:00Z"/>
                <w:rFonts w:ascii="Arial" w:hAnsi="Arial" w:cs="Arial"/>
                <w:sz w:val="24"/>
                <w:szCs w:val="24"/>
              </w:rPr>
            </w:pPr>
            <w:del w:id="78" w:author="Qian, Hongjie" w:date="2019-08-28T14:04:00Z">
              <w:r w:rsidDel="00344680">
                <w:rPr>
                  <w:rFonts w:ascii="Arial" w:hAnsi="Arial" w:cs="Arial"/>
                  <w:sz w:val="24"/>
                  <w:szCs w:val="24"/>
                </w:rPr>
                <w:delText>S2L3</w:delText>
              </w:r>
            </w:del>
          </w:p>
        </w:tc>
        <w:tc>
          <w:tcPr>
            <w:tcW w:w="1185" w:type="dxa"/>
          </w:tcPr>
          <w:p w14:paraId="5B2A316B" w14:textId="0DF3AEA2" w:rsidR="001C1B1C" w:rsidDel="00344680" w:rsidRDefault="001C1B1C" w:rsidP="00EE4132">
            <w:pPr>
              <w:jc w:val="center"/>
              <w:rPr>
                <w:del w:id="79" w:author="Qian, Hongjie" w:date="2019-08-28T14:04:00Z"/>
                <w:rFonts w:ascii="Arial" w:hAnsi="Arial" w:cs="Arial"/>
                <w:sz w:val="24"/>
                <w:szCs w:val="24"/>
              </w:rPr>
            </w:pPr>
            <w:del w:id="80" w:author="Qian, Hongjie" w:date="2019-08-28T14:04:00Z">
              <w:r w:rsidDel="00344680">
                <w:rPr>
                  <w:rFonts w:ascii="Arial" w:hAnsi="Arial" w:cs="Arial"/>
                  <w:sz w:val="24"/>
                  <w:szCs w:val="24"/>
                </w:rPr>
                <w:delText>S3L2</w:delText>
              </w:r>
            </w:del>
          </w:p>
        </w:tc>
        <w:tc>
          <w:tcPr>
            <w:tcW w:w="1185" w:type="dxa"/>
          </w:tcPr>
          <w:p w14:paraId="7CB6C510" w14:textId="2320102C" w:rsidR="001C1B1C" w:rsidDel="00344680" w:rsidRDefault="001C1B1C" w:rsidP="00EE4132">
            <w:pPr>
              <w:jc w:val="center"/>
              <w:rPr>
                <w:del w:id="81" w:author="Qian, Hongjie" w:date="2019-08-28T14:04:00Z"/>
                <w:rFonts w:ascii="Arial" w:hAnsi="Arial" w:cs="Arial"/>
                <w:sz w:val="24"/>
                <w:szCs w:val="24"/>
              </w:rPr>
            </w:pPr>
            <w:del w:id="82" w:author="Qian, Hongjie" w:date="2019-08-28T14:04:00Z">
              <w:r w:rsidDel="00344680">
                <w:rPr>
                  <w:rFonts w:ascii="Arial" w:hAnsi="Arial" w:cs="Arial"/>
                  <w:sz w:val="24"/>
                  <w:szCs w:val="24"/>
                </w:rPr>
                <w:delText>S4L1</w:delText>
              </w:r>
            </w:del>
          </w:p>
        </w:tc>
        <w:tc>
          <w:tcPr>
            <w:tcW w:w="1185" w:type="dxa"/>
          </w:tcPr>
          <w:p w14:paraId="0AB2E5EF" w14:textId="002239D1" w:rsidR="001C1B1C" w:rsidDel="00344680" w:rsidRDefault="001C1B1C" w:rsidP="00EE4132">
            <w:pPr>
              <w:jc w:val="center"/>
              <w:rPr>
                <w:del w:id="83" w:author="Qian, Hongjie" w:date="2019-08-28T14:04:00Z"/>
                <w:rFonts w:ascii="Arial" w:hAnsi="Arial" w:cs="Arial"/>
                <w:sz w:val="24"/>
                <w:szCs w:val="24"/>
              </w:rPr>
            </w:pPr>
            <w:del w:id="84" w:author="Qian, Hongjie" w:date="2019-08-28T14:04:00Z">
              <w:r w:rsidDel="00344680">
                <w:rPr>
                  <w:rFonts w:ascii="Arial" w:hAnsi="Arial" w:cs="Arial"/>
                  <w:sz w:val="24"/>
                  <w:szCs w:val="24"/>
                </w:rPr>
                <w:delText>S4L3</w:delText>
              </w:r>
            </w:del>
          </w:p>
        </w:tc>
        <w:tc>
          <w:tcPr>
            <w:tcW w:w="1185" w:type="dxa"/>
          </w:tcPr>
          <w:p w14:paraId="0C2BC3B1" w14:textId="687596F8" w:rsidR="001C1B1C" w:rsidDel="00344680" w:rsidRDefault="001C1B1C" w:rsidP="00EE4132">
            <w:pPr>
              <w:jc w:val="center"/>
              <w:rPr>
                <w:del w:id="85" w:author="Qian, Hongjie" w:date="2019-08-28T14:04:00Z"/>
                <w:rFonts w:ascii="Arial" w:hAnsi="Arial" w:cs="Arial"/>
                <w:sz w:val="24"/>
                <w:szCs w:val="24"/>
              </w:rPr>
            </w:pPr>
            <w:del w:id="86" w:author="Qian, Hongjie" w:date="2019-08-28T14:04:00Z">
              <w:r w:rsidDel="00344680">
                <w:rPr>
                  <w:rFonts w:ascii="Arial" w:hAnsi="Arial" w:cs="Arial"/>
                  <w:sz w:val="24"/>
                  <w:szCs w:val="24"/>
                </w:rPr>
                <w:delText>3.3V</w:delText>
              </w:r>
            </w:del>
          </w:p>
        </w:tc>
      </w:tr>
      <w:tr w:rsidR="001C1B1C" w:rsidDel="00344680" w14:paraId="6103EE8D" w14:textId="0B564D6E" w:rsidTr="00EE4132">
        <w:trPr>
          <w:del w:id="87" w:author="Qian, Hongjie" w:date="2019-08-28T14:04:00Z"/>
        </w:trPr>
        <w:tc>
          <w:tcPr>
            <w:tcW w:w="1185" w:type="dxa"/>
          </w:tcPr>
          <w:p w14:paraId="23422A57" w14:textId="7B521BB9" w:rsidR="001C1B1C" w:rsidDel="00344680" w:rsidRDefault="001C1B1C" w:rsidP="00EE4132">
            <w:pPr>
              <w:jc w:val="center"/>
              <w:rPr>
                <w:del w:id="88" w:author="Qian, Hongjie" w:date="2019-08-28T14:04:00Z"/>
                <w:rFonts w:ascii="Arial" w:hAnsi="Arial" w:cs="Arial"/>
                <w:sz w:val="24"/>
                <w:szCs w:val="24"/>
              </w:rPr>
            </w:pPr>
            <w:del w:id="89" w:author="Qian, Hongjie" w:date="2019-08-28T14:04:00Z">
              <w:r w:rsidDel="00344680">
                <w:rPr>
                  <w:rFonts w:ascii="Arial" w:hAnsi="Arial" w:cs="Arial"/>
                  <w:sz w:val="24"/>
                  <w:szCs w:val="24"/>
                </w:rPr>
                <w:delText>S1L1</w:delText>
              </w:r>
            </w:del>
          </w:p>
        </w:tc>
        <w:tc>
          <w:tcPr>
            <w:tcW w:w="1185" w:type="dxa"/>
          </w:tcPr>
          <w:p w14:paraId="3C5F1509" w14:textId="1C1166E4" w:rsidR="001C1B1C" w:rsidDel="00344680" w:rsidRDefault="001C1B1C" w:rsidP="00EE4132">
            <w:pPr>
              <w:jc w:val="center"/>
              <w:rPr>
                <w:del w:id="90" w:author="Qian, Hongjie" w:date="2019-08-28T14:04:00Z"/>
                <w:rFonts w:ascii="Arial" w:hAnsi="Arial" w:cs="Arial"/>
                <w:sz w:val="24"/>
                <w:szCs w:val="24"/>
              </w:rPr>
            </w:pPr>
            <w:del w:id="91" w:author="Qian, Hongjie" w:date="2019-08-28T14:04:00Z">
              <w:r w:rsidDel="00344680">
                <w:rPr>
                  <w:rFonts w:ascii="Arial" w:hAnsi="Arial" w:cs="Arial"/>
                  <w:sz w:val="24"/>
                  <w:szCs w:val="24"/>
                </w:rPr>
                <w:delText>S1L3</w:delText>
              </w:r>
            </w:del>
          </w:p>
        </w:tc>
        <w:tc>
          <w:tcPr>
            <w:tcW w:w="1185" w:type="dxa"/>
          </w:tcPr>
          <w:p w14:paraId="26B6D469" w14:textId="701DAF0F" w:rsidR="001C1B1C" w:rsidDel="00344680" w:rsidRDefault="001C1B1C" w:rsidP="00EE4132">
            <w:pPr>
              <w:jc w:val="center"/>
              <w:rPr>
                <w:del w:id="92" w:author="Qian, Hongjie" w:date="2019-08-28T14:04:00Z"/>
                <w:rFonts w:ascii="Arial" w:hAnsi="Arial" w:cs="Arial"/>
                <w:sz w:val="24"/>
                <w:szCs w:val="24"/>
              </w:rPr>
            </w:pPr>
            <w:del w:id="93" w:author="Qian, Hongjie" w:date="2019-08-28T14:04:00Z">
              <w:r w:rsidDel="00344680">
                <w:rPr>
                  <w:rFonts w:ascii="Arial" w:hAnsi="Arial" w:cs="Arial"/>
                  <w:sz w:val="24"/>
                  <w:szCs w:val="24"/>
                </w:rPr>
                <w:delText>S2L2</w:delText>
              </w:r>
            </w:del>
          </w:p>
        </w:tc>
        <w:tc>
          <w:tcPr>
            <w:tcW w:w="1185" w:type="dxa"/>
          </w:tcPr>
          <w:p w14:paraId="4EFF8753" w14:textId="358282BB" w:rsidR="001C1B1C" w:rsidDel="00344680" w:rsidRDefault="001C1B1C" w:rsidP="00EE4132">
            <w:pPr>
              <w:jc w:val="center"/>
              <w:rPr>
                <w:del w:id="94" w:author="Qian, Hongjie" w:date="2019-08-28T14:04:00Z"/>
                <w:rFonts w:ascii="Arial" w:hAnsi="Arial" w:cs="Arial"/>
                <w:sz w:val="24"/>
                <w:szCs w:val="24"/>
              </w:rPr>
            </w:pPr>
            <w:del w:id="95" w:author="Qian, Hongjie" w:date="2019-08-28T14:04:00Z">
              <w:r w:rsidDel="00344680">
                <w:rPr>
                  <w:rFonts w:ascii="Arial" w:hAnsi="Arial" w:cs="Arial"/>
                  <w:sz w:val="24"/>
                  <w:szCs w:val="24"/>
                </w:rPr>
                <w:delText>S3L1</w:delText>
              </w:r>
            </w:del>
          </w:p>
        </w:tc>
        <w:tc>
          <w:tcPr>
            <w:tcW w:w="1185" w:type="dxa"/>
          </w:tcPr>
          <w:p w14:paraId="3BF76A6C" w14:textId="6198E040" w:rsidR="001C1B1C" w:rsidDel="00344680" w:rsidRDefault="001C1B1C" w:rsidP="00EE4132">
            <w:pPr>
              <w:jc w:val="center"/>
              <w:rPr>
                <w:del w:id="96" w:author="Qian, Hongjie" w:date="2019-08-28T14:04:00Z"/>
                <w:rFonts w:ascii="Arial" w:hAnsi="Arial" w:cs="Arial"/>
                <w:sz w:val="24"/>
                <w:szCs w:val="24"/>
              </w:rPr>
            </w:pPr>
            <w:del w:id="97" w:author="Qian, Hongjie" w:date="2019-08-28T14:04:00Z">
              <w:r w:rsidDel="00344680">
                <w:rPr>
                  <w:rFonts w:ascii="Arial" w:hAnsi="Arial" w:cs="Arial"/>
                  <w:sz w:val="24"/>
                  <w:szCs w:val="24"/>
                </w:rPr>
                <w:delText>S3L3</w:delText>
              </w:r>
            </w:del>
          </w:p>
        </w:tc>
        <w:tc>
          <w:tcPr>
            <w:tcW w:w="1185" w:type="dxa"/>
          </w:tcPr>
          <w:p w14:paraId="1DBA80F6" w14:textId="6AA0B4C2" w:rsidR="001C1B1C" w:rsidDel="00344680" w:rsidRDefault="001C1B1C" w:rsidP="00EE4132">
            <w:pPr>
              <w:jc w:val="center"/>
              <w:rPr>
                <w:del w:id="98" w:author="Qian, Hongjie" w:date="2019-08-28T14:04:00Z"/>
                <w:rFonts w:ascii="Arial" w:hAnsi="Arial" w:cs="Arial"/>
                <w:sz w:val="24"/>
                <w:szCs w:val="24"/>
              </w:rPr>
            </w:pPr>
            <w:del w:id="99" w:author="Qian, Hongjie" w:date="2019-08-28T14:04:00Z">
              <w:r w:rsidDel="00344680">
                <w:rPr>
                  <w:rFonts w:ascii="Arial" w:hAnsi="Arial" w:cs="Arial"/>
                  <w:sz w:val="24"/>
                  <w:szCs w:val="24"/>
                </w:rPr>
                <w:delText>S4L2</w:delText>
              </w:r>
            </w:del>
          </w:p>
        </w:tc>
        <w:tc>
          <w:tcPr>
            <w:tcW w:w="1185" w:type="dxa"/>
          </w:tcPr>
          <w:p w14:paraId="16F21B09" w14:textId="60C54789" w:rsidR="001C1B1C" w:rsidDel="00344680" w:rsidRDefault="001C1B1C" w:rsidP="00EE4132">
            <w:pPr>
              <w:jc w:val="center"/>
              <w:rPr>
                <w:del w:id="100" w:author="Qian, Hongjie" w:date="2019-08-28T14:04:00Z"/>
                <w:rFonts w:ascii="Arial" w:hAnsi="Arial" w:cs="Arial"/>
                <w:sz w:val="24"/>
                <w:szCs w:val="24"/>
              </w:rPr>
            </w:pPr>
            <w:del w:id="101" w:author="Qian, Hongjie" w:date="2019-08-28T14:04:00Z">
              <w:r w:rsidDel="00344680">
                <w:rPr>
                  <w:rFonts w:ascii="Arial" w:hAnsi="Arial" w:cs="Arial"/>
                  <w:sz w:val="24"/>
                  <w:szCs w:val="24"/>
                </w:rPr>
                <w:delText>GND</w:delText>
              </w:r>
            </w:del>
          </w:p>
        </w:tc>
      </w:tr>
    </w:tbl>
    <w:p w14:paraId="721C91FB" w14:textId="6F920094" w:rsidR="004C5EEE" w:rsidRPr="00D627A0" w:rsidDel="00CA3B08" w:rsidRDefault="00575B16">
      <w:pPr>
        <w:keepNext/>
        <w:jc w:val="center"/>
        <w:rPr>
          <w:del w:id="102" w:author="Qian, Hongjie" w:date="2019-08-28T14:04:00Z"/>
          <w:rFonts w:ascii="Arial" w:hAnsi="Arial" w:cs="Arial"/>
          <w:sz w:val="22"/>
          <w:rPrChange w:id="103" w:author="Qian, Hongjie" w:date="2019-08-28T14:53:00Z">
            <w:rPr>
              <w:del w:id="104" w:author="Qian, Hongjie" w:date="2019-08-28T14:04:00Z"/>
            </w:rPr>
          </w:rPrChange>
        </w:rPr>
      </w:pPr>
      <w:del w:id="105" w:author="Qian, Hongjie" w:date="2019-08-28T14:04:00Z">
        <w:r w:rsidRPr="00D627A0" w:rsidDel="00344680">
          <w:rPr>
            <w:rFonts w:ascii="Arial" w:hAnsi="Arial" w:cs="Arial"/>
            <w:noProof/>
            <w:sz w:val="22"/>
            <w:lang w:eastAsia="en-US"/>
            <w:rPrChange w:id="106" w:author="Qian, Hongjie" w:date="2019-08-28T14:53:00Z">
              <w:rPr>
                <w:noProof/>
                <w:lang w:eastAsia="en-US"/>
              </w:rPr>
            </w:rPrChange>
          </w:rPr>
          <w:drawing>
            <wp:inline distT="0" distB="0" distL="0" distR="0" wp14:anchorId="25F94742" wp14:editId="4F2D1AC9">
              <wp:extent cx="3097402" cy="180340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9571" cy="1822130"/>
                      </a:xfrm>
                      <a:prstGeom prst="rect">
                        <a:avLst/>
                      </a:prstGeom>
                    </pic:spPr>
                  </pic:pic>
                </a:graphicData>
              </a:graphic>
            </wp:inline>
          </w:drawing>
        </w:r>
      </w:del>
    </w:p>
    <w:p w14:paraId="79B4404D" w14:textId="3C3FA49D" w:rsidR="00D04A79" w:rsidRPr="00D627A0" w:rsidDel="00D627A0" w:rsidRDefault="004C5EEE">
      <w:pPr>
        <w:keepNext/>
        <w:jc w:val="center"/>
        <w:rPr>
          <w:del w:id="107" w:author="Qian, Hongjie" w:date="2019-08-28T14:53:00Z"/>
          <w:rFonts w:cs="Arial"/>
          <w:sz w:val="22"/>
          <w:rPrChange w:id="108" w:author="Qian, Hongjie" w:date="2019-08-28T14:53:00Z">
            <w:rPr>
              <w:del w:id="109" w:author="Qian, Hongjie" w:date="2019-08-28T14:53:00Z"/>
              <w:rFonts w:cs="Arial"/>
              <w:sz w:val="24"/>
              <w:szCs w:val="24"/>
            </w:rPr>
          </w:rPrChange>
        </w:rPr>
        <w:pPrChange w:id="110" w:author="Qian, Hongjie" w:date="2019-08-28T14:04:00Z">
          <w:pPr>
            <w:pStyle w:val="Caption"/>
          </w:pPr>
        </w:pPrChange>
      </w:pPr>
      <w:del w:id="111" w:author="Qian, Hongjie" w:date="2019-08-28T14:53:00Z">
        <w:r w:rsidRPr="0032416B" w:rsidDel="00D627A0">
          <w:rPr>
            <w:rFonts w:ascii="Arial" w:hAnsi="Arial" w:cs="Arial"/>
            <w:sz w:val="22"/>
          </w:rPr>
          <w:delText xml:space="preserve">Figure </w:delText>
        </w:r>
        <w:r w:rsidR="006402A5" w:rsidRPr="0032416B" w:rsidDel="00D627A0">
          <w:rPr>
            <w:rFonts w:ascii="Arial" w:hAnsi="Arial" w:cs="Arial"/>
            <w:sz w:val="22"/>
          </w:rPr>
          <w:fldChar w:fldCharType="begin"/>
        </w:r>
        <w:r w:rsidR="006402A5" w:rsidRPr="00D627A0" w:rsidDel="00D627A0">
          <w:rPr>
            <w:rFonts w:ascii="Arial" w:hAnsi="Arial" w:cs="Arial"/>
            <w:sz w:val="22"/>
            <w:rPrChange w:id="112" w:author="Qian, Hongjie" w:date="2019-08-28T14:53:00Z">
              <w:rPr>
                <w:iCs w:val="0"/>
              </w:rPr>
            </w:rPrChange>
          </w:rPr>
          <w:delInstrText xml:space="preserve"> SEQ Figure \* ARABIC </w:delInstrText>
        </w:r>
        <w:r w:rsidR="006402A5" w:rsidRPr="00D627A0" w:rsidDel="00D627A0">
          <w:rPr>
            <w:rFonts w:ascii="Arial" w:hAnsi="Arial" w:cs="Arial"/>
            <w:sz w:val="22"/>
            <w:rPrChange w:id="113" w:author="Qian, Hongjie" w:date="2019-08-28T14:53:00Z">
              <w:rPr>
                <w:iCs w:val="0"/>
                <w:noProof/>
              </w:rPr>
            </w:rPrChange>
          </w:rPr>
          <w:fldChar w:fldCharType="separate"/>
        </w:r>
        <w:r w:rsidR="007034A7" w:rsidRPr="00D627A0" w:rsidDel="00D627A0">
          <w:rPr>
            <w:rFonts w:ascii="Arial" w:hAnsi="Arial" w:cs="Arial"/>
            <w:noProof/>
            <w:sz w:val="22"/>
            <w:rPrChange w:id="114" w:author="Qian, Hongjie" w:date="2019-08-28T14:53:00Z">
              <w:rPr>
                <w:iCs w:val="0"/>
                <w:noProof/>
              </w:rPr>
            </w:rPrChange>
          </w:rPr>
          <w:delText>12</w:delText>
        </w:r>
        <w:r w:rsidR="006402A5" w:rsidRPr="00D627A0" w:rsidDel="00D627A0">
          <w:rPr>
            <w:rFonts w:ascii="Arial" w:hAnsi="Arial" w:cs="Arial"/>
            <w:noProof/>
            <w:sz w:val="22"/>
            <w:rPrChange w:id="115" w:author="Qian, Hongjie" w:date="2019-08-28T14:53:00Z">
              <w:rPr>
                <w:iCs w:val="0"/>
                <w:noProof/>
              </w:rPr>
            </w:rPrChange>
          </w:rPr>
          <w:fldChar w:fldCharType="end"/>
        </w:r>
        <w:r w:rsidRPr="0032416B" w:rsidDel="00D627A0">
          <w:rPr>
            <w:rFonts w:ascii="Arial" w:hAnsi="Arial" w:cs="Arial"/>
            <w:sz w:val="22"/>
          </w:rPr>
          <w:delText xml:space="preserve"> External trigger-in source on board</w:delText>
        </w:r>
      </w:del>
    </w:p>
    <w:p w14:paraId="1313CAB4" w14:textId="77777777" w:rsidR="00D04A79" w:rsidRDefault="00D04A79" w:rsidP="00D04A79">
      <w:pPr>
        <w:pStyle w:val="ListParagraph"/>
        <w:numPr>
          <w:ilvl w:val="2"/>
          <w:numId w:val="6"/>
        </w:numPr>
        <w:ind w:firstLineChars="0"/>
        <w:rPr>
          <w:rFonts w:ascii="Arial" w:hAnsi="Arial" w:cs="Arial"/>
          <w:b/>
          <w:sz w:val="28"/>
          <w:szCs w:val="28"/>
        </w:rPr>
      </w:pPr>
      <w:r>
        <w:rPr>
          <w:rFonts w:ascii="Arial" w:hAnsi="Arial" w:cs="Arial"/>
          <w:b/>
          <w:sz w:val="28"/>
          <w:szCs w:val="28"/>
        </w:rPr>
        <w:t>Mode</w:t>
      </w:r>
    </w:p>
    <w:p w14:paraId="5CD368A7" w14:textId="77777777" w:rsidR="004C5EEE" w:rsidRDefault="00D04A79" w:rsidP="004C5EEE">
      <w:pPr>
        <w:keepNext/>
      </w:pPr>
      <w:r>
        <w:rPr>
          <w:noProof/>
          <w:lang w:eastAsia="en-US"/>
        </w:rPr>
        <mc:AlternateContent>
          <mc:Choice Requires="wps">
            <w:drawing>
              <wp:anchor distT="0" distB="0" distL="114300" distR="114300" simplePos="0" relativeHeight="251668480" behindDoc="0" locked="0" layoutInCell="1" allowOverlap="1" wp14:anchorId="03B43559" wp14:editId="336F5633">
                <wp:simplePos x="0" y="0"/>
                <wp:positionH relativeFrom="column">
                  <wp:posOffset>2120900</wp:posOffset>
                </wp:positionH>
                <wp:positionV relativeFrom="paragraph">
                  <wp:posOffset>38735</wp:posOffset>
                </wp:positionV>
                <wp:extent cx="704850" cy="889000"/>
                <wp:effectExtent l="0" t="0" r="19050" b="25400"/>
                <wp:wrapNone/>
                <wp:docPr id="34" name="Rectangle 34"/>
                <wp:cNvGraphicFramePr/>
                <a:graphic xmlns:a="http://schemas.openxmlformats.org/drawingml/2006/main">
                  <a:graphicData uri="http://schemas.microsoft.com/office/word/2010/wordprocessingShape">
                    <wps:wsp>
                      <wps:cNvSpPr/>
                      <wps:spPr>
                        <a:xfrm>
                          <a:off x="0" y="0"/>
                          <a:ext cx="70485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400D6" id="Rectangle 34" o:spid="_x0000_s1026" style="position:absolute;margin-left:167pt;margin-top:3.05pt;width:55.5pt;height:7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" filled="f" strokecolor="red" strokeweight="1pt"/>
            </w:pict>
          </mc:Fallback>
        </mc:AlternateContent>
      </w:r>
      <w:r>
        <w:rPr>
          <w:noProof/>
          <w:lang w:eastAsia="en-US"/>
        </w:rPr>
        <w:drawing>
          <wp:inline distT="0" distB="0" distL="0" distR="0" wp14:anchorId="514AA536" wp14:editId="37B0FBC8">
            <wp:extent cx="5274310" cy="8934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93445"/>
                    </a:xfrm>
                    <a:prstGeom prst="rect">
                      <a:avLst/>
                    </a:prstGeom>
                  </pic:spPr>
                </pic:pic>
              </a:graphicData>
            </a:graphic>
          </wp:inline>
        </w:drawing>
      </w:r>
    </w:p>
    <w:p w14:paraId="79541143" w14:textId="2DF6DA69" w:rsidR="00D04A79" w:rsidRDefault="004C5EEE" w:rsidP="004C5EEE">
      <w:pPr>
        <w:pStyle w:val="Caption"/>
        <w:rPr>
          <w:ins w:id="116" w:author="Qian, Hongjie" w:date="2019-08-28T16:03:00Z"/>
        </w:rPr>
      </w:pPr>
      <w:r>
        <w:t xml:space="preserve">Figure </w:t>
      </w:r>
      <w:fldSimple w:instr=" SEQ Figure \* ARABIC ">
        <w:r w:rsidR="0032416B">
          <w:rPr>
            <w:noProof/>
          </w:rPr>
          <w:t>13</w:t>
        </w:r>
      </w:fldSimple>
      <w:r>
        <w:t xml:space="preserve"> Mode on GUI</w:t>
      </w:r>
    </w:p>
    <w:p w14:paraId="19A93BBF" w14:textId="0C65D400" w:rsidR="00275A1C" w:rsidRDefault="00275A1C" w:rsidP="00275A1C">
      <w:pPr>
        <w:rPr>
          <w:ins w:id="117" w:author="Qian, Hongjie" w:date="2019-08-28T16:03:00Z"/>
        </w:rPr>
      </w:pPr>
    </w:p>
    <w:p w14:paraId="3982ADA9" w14:textId="77777777" w:rsidR="00275A1C" w:rsidRPr="00275A1C" w:rsidRDefault="00275A1C">
      <w:pPr>
        <w:rPr>
          <w:rPrChange w:id="118" w:author="Qian, Hongjie" w:date="2019-08-28T16:03:00Z">
            <w:rPr>
              <w:rFonts w:cs="Arial"/>
              <w:b/>
              <w:sz w:val="28"/>
              <w:szCs w:val="28"/>
            </w:rPr>
          </w:rPrChange>
        </w:rPr>
        <w:pPrChange w:id="119" w:author="Qian, Hongjie" w:date="2019-08-28T16:03:00Z">
          <w:pPr>
            <w:pStyle w:val="Caption"/>
          </w:pPr>
        </w:pPrChange>
      </w:pPr>
    </w:p>
    <w:p w14:paraId="2927282F" w14:textId="77777777" w:rsidR="00D04A79" w:rsidRDefault="00D04A79" w:rsidP="00D04A79">
      <w:pPr>
        <w:pStyle w:val="ListParagraph"/>
        <w:numPr>
          <w:ilvl w:val="3"/>
          <w:numId w:val="13"/>
        </w:numPr>
        <w:ind w:firstLineChars="0"/>
        <w:rPr>
          <w:rFonts w:ascii="Arial" w:hAnsi="Arial" w:cs="Arial"/>
          <w:b/>
          <w:sz w:val="28"/>
          <w:szCs w:val="28"/>
        </w:rPr>
      </w:pPr>
      <w:r>
        <w:rPr>
          <w:rFonts w:ascii="Arial" w:hAnsi="Arial" w:cs="Arial"/>
          <w:b/>
          <w:sz w:val="28"/>
          <w:szCs w:val="28"/>
        </w:rPr>
        <w:lastRenderedPageBreak/>
        <w:t>One-shot</w:t>
      </w:r>
    </w:p>
    <w:p w14:paraId="5E3D5BD4" w14:textId="77777777" w:rsidR="00D04A79" w:rsidRPr="008A2B64" w:rsidRDefault="00D04A79" w:rsidP="00D04A79">
      <w:pPr>
        <w:ind w:firstLine="360"/>
        <w:rPr>
          <w:rFonts w:ascii="Arial" w:hAnsi="Arial" w:cs="Arial"/>
          <w:sz w:val="24"/>
          <w:szCs w:val="24"/>
        </w:rPr>
      </w:pPr>
      <w:r>
        <w:rPr>
          <w:rFonts w:ascii="Arial" w:hAnsi="Arial" w:cs="Arial"/>
          <w:sz w:val="24"/>
          <w:szCs w:val="24"/>
        </w:rPr>
        <w:t>O</w:t>
      </w:r>
      <w:r w:rsidRPr="008A2B64">
        <w:rPr>
          <w:rFonts w:ascii="Arial" w:hAnsi="Arial" w:cs="Arial"/>
          <w:sz w:val="24"/>
          <w:szCs w:val="24"/>
        </w:rPr>
        <w:t xml:space="preserve">ne-shot </w:t>
      </w:r>
      <w:r>
        <w:rPr>
          <w:rFonts w:ascii="Arial" w:hAnsi="Arial" w:cs="Arial"/>
          <w:sz w:val="24"/>
          <w:szCs w:val="24"/>
        </w:rPr>
        <w:t>mode</w:t>
      </w:r>
      <w:r w:rsidRPr="008A2B64">
        <w:rPr>
          <w:rFonts w:ascii="Arial" w:hAnsi="Arial" w:cs="Arial"/>
          <w:sz w:val="24"/>
          <w:szCs w:val="24"/>
        </w:rPr>
        <w:t xml:space="preserve"> will output a specified number of pulses on channels with parameters defined by the selected waveform. </w:t>
      </w:r>
      <w:r>
        <w:rPr>
          <w:rFonts w:ascii="Arial" w:hAnsi="Arial" w:cs="Arial"/>
          <w:sz w:val="24"/>
          <w:szCs w:val="24"/>
        </w:rPr>
        <w:t>For an external trigger source, the mode is only set as one-shot.</w:t>
      </w:r>
    </w:p>
    <w:p w14:paraId="72F8BC2A" w14:textId="77777777" w:rsidR="00D04A79" w:rsidRPr="008A2B64" w:rsidRDefault="00D04A79" w:rsidP="00D04A79">
      <w:pPr>
        <w:pStyle w:val="ListParagraph"/>
        <w:numPr>
          <w:ilvl w:val="3"/>
          <w:numId w:val="13"/>
        </w:numPr>
        <w:ind w:firstLineChars="0"/>
        <w:rPr>
          <w:rFonts w:ascii="Arial" w:hAnsi="Arial" w:cs="Arial"/>
          <w:b/>
          <w:sz w:val="28"/>
          <w:szCs w:val="28"/>
        </w:rPr>
      </w:pPr>
      <w:r>
        <w:rPr>
          <w:rFonts w:ascii="Arial" w:hAnsi="Arial" w:cs="Arial"/>
          <w:b/>
          <w:sz w:val="28"/>
          <w:szCs w:val="28"/>
        </w:rPr>
        <w:t xml:space="preserve">Continuous </w:t>
      </w:r>
    </w:p>
    <w:p w14:paraId="4B578387" w14:textId="77777777" w:rsidR="00D04A79" w:rsidDel="006D02C1" w:rsidRDefault="00D04A79" w:rsidP="00D04A79">
      <w:pPr>
        <w:ind w:firstLine="360"/>
        <w:rPr>
          <w:del w:id="120" w:author="Seymour, John" w:date="2019-08-27T17:26:00Z"/>
          <w:rFonts w:ascii="Arial" w:hAnsi="Arial" w:cs="Arial"/>
          <w:sz w:val="24"/>
          <w:szCs w:val="24"/>
        </w:rPr>
      </w:pPr>
      <w:r>
        <w:rPr>
          <w:rFonts w:ascii="Arial" w:hAnsi="Arial" w:cs="Arial"/>
          <w:sz w:val="24"/>
          <w:szCs w:val="24"/>
        </w:rPr>
        <w:t>C</w:t>
      </w:r>
      <w:r w:rsidRPr="00152114">
        <w:rPr>
          <w:rFonts w:ascii="Arial" w:hAnsi="Arial" w:cs="Arial"/>
          <w:sz w:val="24"/>
          <w:szCs w:val="24"/>
        </w:rPr>
        <w:t xml:space="preserve">ontinuous </w:t>
      </w:r>
      <w:r>
        <w:rPr>
          <w:rFonts w:ascii="Arial" w:hAnsi="Arial" w:cs="Arial"/>
          <w:sz w:val="24"/>
          <w:szCs w:val="24"/>
        </w:rPr>
        <w:t>mode</w:t>
      </w:r>
      <w:r w:rsidRPr="00152114">
        <w:rPr>
          <w:rFonts w:ascii="Arial" w:hAnsi="Arial" w:cs="Arial"/>
          <w:sz w:val="24"/>
          <w:szCs w:val="24"/>
        </w:rPr>
        <w:t xml:space="preserve"> will assign a continuous wave of pulses with a defined period, duty cycle and amplitude of the selected waveform. The waveform will be continuous until the user disables the channel or re-selects the </w:t>
      </w:r>
      <w:r w:rsidRPr="00152114">
        <w:rPr>
          <w:rFonts w:ascii="Arial" w:hAnsi="Arial" w:cs="Arial"/>
          <w:i/>
          <w:sz w:val="24"/>
          <w:szCs w:val="24"/>
        </w:rPr>
        <w:t>Trigger</w:t>
      </w:r>
      <w:r w:rsidRPr="00152114">
        <w:rPr>
          <w:rFonts w:ascii="Arial" w:hAnsi="Arial" w:cs="Arial"/>
          <w:sz w:val="24"/>
          <w:szCs w:val="24"/>
        </w:rPr>
        <w:t xml:space="preserve"> pushbutton (number of pulses is always neglected when continuous trigger is activated).</w:t>
      </w:r>
    </w:p>
    <w:p w14:paraId="775DBE03" w14:textId="77777777" w:rsidR="00D04A79" w:rsidDel="006D02C1" w:rsidRDefault="00D04A79" w:rsidP="00D04A79">
      <w:pPr>
        <w:ind w:firstLine="360"/>
        <w:rPr>
          <w:del w:id="121" w:author="Seymour, John" w:date="2019-08-27T17:26:00Z"/>
          <w:rFonts w:ascii="Arial" w:hAnsi="Arial" w:cs="Arial"/>
          <w:sz w:val="24"/>
          <w:szCs w:val="24"/>
        </w:rPr>
      </w:pPr>
    </w:p>
    <w:p w14:paraId="6C81DCC1" w14:textId="77777777" w:rsidR="00A81103" w:rsidDel="006D02C1" w:rsidRDefault="00A81103" w:rsidP="00D04A79">
      <w:pPr>
        <w:ind w:firstLine="360"/>
        <w:rPr>
          <w:del w:id="122" w:author="Seymour, John" w:date="2019-08-27T17:26:00Z"/>
          <w:rFonts w:ascii="Arial" w:hAnsi="Arial" w:cs="Arial"/>
          <w:sz w:val="24"/>
          <w:szCs w:val="24"/>
        </w:rPr>
      </w:pPr>
    </w:p>
    <w:p w14:paraId="4CFEC6A2" w14:textId="77777777" w:rsidR="00A81103" w:rsidDel="006D02C1" w:rsidRDefault="00A81103" w:rsidP="00D04A79">
      <w:pPr>
        <w:ind w:firstLine="360"/>
        <w:rPr>
          <w:del w:id="123" w:author="Seymour, John" w:date="2019-08-27T17:26:00Z"/>
          <w:rFonts w:ascii="Arial" w:hAnsi="Arial" w:cs="Arial"/>
          <w:sz w:val="24"/>
          <w:szCs w:val="24"/>
        </w:rPr>
      </w:pPr>
    </w:p>
    <w:p w14:paraId="65170BB1" w14:textId="77777777" w:rsidR="00A81103" w:rsidRDefault="00A81103">
      <w:pPr>
        <w:ind w:firstLine="360"/>
        <w:rPr>
          <w:rFonts w:ascii="Arial" w:hAnsi="Arial" w:cs="Arial"/>
          <w:sz w:val="24"/>
          <w:szCs w:val="24"/>
        </w:rPr>
      </w:pPr>
    </w:p>
    <w:p w14:paraId="40287325" w14:textId="77777777" w:rsidR="00A81103" w:rsidRPr="00203B90" w:rsidRDefault="00A81103" w:rsidP="00D04A79">
      <w:pPr>
        <w:ind w:firstLine="360"/>
        <w:rPr>
          <w:rFonts w:ascii="Arial" w:hAnsi="Arial" w:cs="Arial"/>
          <w:sz w:val="24"/>
          <w:szCs w:val="24"/>
        </w:rPr>
      </w:pPr>
    </w:p>
    <w:p w14:paraId="624F6F7A" w14:textId="77777777" w:rsidR="00D04A79" w:rsidRPr="00FC455C"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Stimulation</w:t>
      </w:r>
    </w:p>
    <w:p w14:paraId="1C7474DD" w14:textId="77777777" w:rsidR="00D04A79"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one channel</w:t>
      </w:r>
    </w:p>
    <w:p w14:paraId="6AF18299" w14:textId="77777777" w:rsidR="004C5EEE" w:rsidRDefault="00D04A79" w:rsidP="004C5EEE">
      <w:pPr>
        <w:keepNext/>
      </w:pPr>
      <w:r>
        <w:rPr>
          <w:noProof/>
          <w:lang w:eastAsia="en-US"/>
        </w:rPr>
        <mc:AlternateContent>
          <mc:Choice Requires="wps">
            <w:drawing>
              <wp:anchor distT="0" distB="0" distL="114300" distR="114300" simplePos="0" relativeHeight="251661312" behindDoc="0" locked="0" layoutInCell="1" allowOverlap="1" wp14:anchorId="1BB80877" wp14:editId="7E298AC7">
                <wp:simplePos x="0" y="0"/>
                <wp:positionH relativeFrom="column">
                  <wp:posOffset>2603500</wp:posOffset>
                </wp:positionH>
                <wp:positionV relativeFrom="paragraph">
                  <wp:posOffset>61595</wp:posOffset>
                </wp:positionV>
                <wp:extent cx="946150" cy="1477010"/>
                <wp:effectExtent l="0" t="0" r="25400" b="27940"/>
                <wp:wrapNone/>
                <wp:docPr id="31" name="Rectangle 31"/>
                <wp:cNvGraphicFramePr/>
                <a:graphic xmlns:a="http://schemas.openxmlformats.org/drawingml/2006/main">
                  <a:graphicData uri="http://schemas.microsoft.com/office/word/2010/wordprocessingShape">
                    <wps:wsp>
                      <wps:cNvSpPr/>
                      <wps:spPr>
                        <a:xfrm>
                          <a:off x="0" y="0"/>
                          <a:ext cx="946150" cy="1477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9DBC4" id="Rectangle 31" o:spid="_x0000_s1026" style="position:absolute;margin-left:205pt;margin-top:4.85pt;width:74.5pt;height:11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" filled="f" strokecolor="red" strokeweight="1pt"/>
            </w:pict>
          </mc:Fallback>
        </mc:AlternateContent>
      </w:r>
      <w:r>
        <w:rPr>
          <w:noProof/>
          <w:lang w:eastAsia="en-US"/>
        </w:rPr>
        <w:drawing>
          <wp:inline distT="0" distB="0" distL="0" distR="0" wp14:anchorId="1ABDF46C" wp14:editId="04569E17">
            <wp:extent cx="5274310" cy="14897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89710"/>
                    </a:xfrm>
                    <a:prstGeom prst="rect">
                      <a:avLst/>
                    </a:prstGeom>
                  </pic:spPr>
                </pic:pic>
              </a:graphicData>
            </a:graphic>
          </wp:inline>
        </w:drawing>
      </w:r>
    </w:p>
    <w:p w14:paraId="3AB3F816" w14:textId="5D87FD96" w:rsidR="00D04A79" w:rsidRDefault="004C5EEE" w:rsidP="004C5EEE">
      <w:pPr>
        <w:pStyle w:val="Caption"/>
        <w:rPr>
          <w:rFonts w:cs="Arial"/>
          <w:b/>
          <w:sz w:val="32"/>
          <w:szCs w:val="32"/>
        </w:rPr>
      </w:pPr>
      <w:r>
        <w:t xml:space="preserve">Figure </w:t>
      </w:r>
      <w:fldSimple w:instr=" SEQ Figure \* ARABIC ">
        <w:r w:rsidR="0032416B">
          <w:rPr>
            <w:noProof/>
          </w:rPr>
          <w:t>14</w:t>
        </w:r>
      </w:fldSimple>
      <w:r>
        <w:t xml:space="preserve"> Enable/Disable and PC Trigger on GUI</w:t>
      </w:r>
    </w:p>
    <w:p w14:paraId="25412781" w14:textId="180CF2FB" w:rsidR="00D04A79" w:rsidRPr="00743D10" w:rsidRDefault="00D04A79" w:rsidP="00D04A79">
      <w:pPr>
        <w:spacing w:after="120"/>
        <w:ind w:firstLine="360"/>
        <w:rPr>
          <w:rFonts w:ascii="Arial" w:hAnsi="Arial" w:cs="Arial"/>
          <w:sz w:val="24"/>
          <w:szCs w:val="24"/>
        </w:rPr>
      </w:pPr>
      <w:r>
        <w:rPr>
          <w:rFonts w:ascii="Arial" w:hAnsi="Arial" w:cs="Arial"/>
          <w:sz w:val="24"/>
          <w:szCs w:val="24"/>
        </w:rPr>
        <w:t>To stimulate the channel, the user should first click on ‘Enable’ button if the channel is disable</w:t>
      </w:r>
      <w:r w:rsidR="00575B16">
        <w:rPr>
          <w:rFonts w:ascii="Arial" w:hAnsi="Arial" w:cs="Arial"/>
          <w:sz w:val="24"/>
          <w:szCs w:val="24"/>
        </w:rPr>
        <w:t>d</w:t>
      </w:r>
      <w:r>
        <w:rPr>
          <w:rFonts w:ascii="Arial" w:hAnsi="Arial" w:cs="Arial"/>
          <w:sz w:val="24"/>
          <w:szCs w:val="24"/>
        </w:rPr>
        <w:t>. Then, click on ‘Trigger’ button to trigger the channel if the trigger source is PC trigger. If the user wants to disable the channel, click on ‘Disable’ button.</w:t>
      </w:r>
    </w:p>
    <w:p w14:paraId="72D8FE53" w14:textId="6AD63738" w:rsidR="00575B16" w:rsidRPr="00FC455C" w:rsidRDefault="00D04A79" w:rsidP="00D04A79">
      <w:pPr>
        <w:rPr>
          <w:rFonts w:ascii="Arial" w:hAnsi="Arial" w:cs="Arial"/>
          <w:i/>
          <w:sz w:val="24"/>
          <w:szCs w:val="24"/>
        </w:rPr>
      </w:pPr>
      <w:r w:rsidRPr="00FC455C">
        <w:rPr>
          <w:rFonts w:ascii="Arial" w:hAnsi="Arial" w:cs="Arial"/>
          <w:i/>
          <w:sz w:val="24"/>
          <w:szCs w:val="24"/>
          <w:u w:val="single"/>
        </w:rPr>
        <w:t>Note:</w:t>
      </w:r>
      <w:r w:rsidRPr="00FC455C">
        <w:rPr>
          <w:rFonts w:ascii="Arial" w:hAnsi="Arial" w:cs="Arial"/>
          <w:i/>
          <w:sz w:val="24"/>
          <w:szCs w:val="24"/>
        </w:rPr>
        <w:t xml:space="preserve"> The channel will be automatically disabled if </w:t>
      </w:r>
      <w:r>
        <w:rPr>
          <w:rFonts w:ascii="Arial" w:hAnsi="Arial" w:cs="Arial"/>
          <w:i/>
          <w:sz w:val="24"/>
          <w:szCs w:val="24"/>
        </w:rPr>
        <w:t>it keeps paused (ready for trigger) for 20 seconds.</w:t>
      </w:r>
    </w:p>
    <w:p w14:paraId="319FAFCB" w14:textId="77777777" w:rsidR="00D04A79"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all channels</w:t>
      </w:r>
    </w:p>
    <w:p w14:paraId="12C91B1A" w14:textId="77777777" w:rsidR="005B7497" w:rsidRDefault="00D04A79" w:rsidP="005B7497">
      <w:pPr>
        <w:keepNext/>
      </w:pPr>
      <w:r>
        <w:rPr>
          <w:noProof/>
          <w:lang w:eastAsia="en-US"/>
        </w:rPr>
        <mc:AlternateContent>
          <mc:Choice Requires="wps">
            <w:drawing>
              <wp:anchor distT="0" distB="0" distL="114300" distR="114300" simplePos="0" relativeHeight="251664384" behindDoc="0" locked="0" layoutInCell="1" allowOverlap="1" wp14:anchorId="09FB9D71" wp14:editId="14D3BDAA">
                <wp:simplePos x="0" y="0"/>
                <wp:positionH relativeFrom="column">
                  <wp:posOffset>7620</wp:posOffset>
                </wp:positionH>
                <wp:positionV relativeFrom="paragraph">
                  <wp:posOffset>1138555</wp:posOffset>
                </wp:positionV>
                <wp:extent cx="1905000" cy="205740"/>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19050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14C5B" id="Rectangle 10" o:spid="_x0000_s1026" style="position:absolute;margin-left:.6pt;margin-top:89.65pt;width:150pt;height:16.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" filled="f" strokecolor="red" strokeweight="1pt"/>
            </w:pict>
          </mc:Fallback>
        </mc:AlternateContent>
      </w:r>
      <w:r>
        <w:rPr>
          <w:noProof/>
          <w:lang w:eastAsia="en-US"/>
        </w:rPr>
        <w:drawing>
          <wp:inline distT="0" distB="0" distL="0" distR="0" wp14:anchorId="1A1FCC6C" wp14:editId="50F1FE69">
            <wp:extent cx="5274310" cy="13214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21435"/>
                    </a:xfrm>
                    <a:prstGeom prst="rect">
                      <a:avLst/>
                    </a:prstGeom>
                  </pic:spPr>
                </pic:pic>
              </a:graphicData>
            </a:graphic>
          </wp:inline>
        </w:drawing>
      </w:r>
    </w:p>
    <w:p w14:paraId="5627DFA1" w14:textId="1B6E9574" w:rsidR="00D04A79" w:rsidRDefault="005B7497" w:rsidP="005B7497">
      <w:pPr>
        <w:pStyle w:val="Caption"/>
        <w:rPr>
          <w:rFonts w:cs="Arial"/>
          <w:b/>
          <w:sz w:val="28"/>
          <w:szCs w:val="32"/>
        </w:rPr>
      </w:pPr>
      <w:r>
        <w:t xml:space="preserve">Figure </w:t>
      </w:r>
      <w:fldSimple w:instr=" SEQ Figure \* ARABIC ">
        <w:r w:rsidR="0032416B">
          <w:rPr>
            <w:noProof/>
          </w:rPr>
          <w:t>15</w:t>
        </w:r>
      </w:fldSimple>
      <w:r>
        <w:t xml:space="preserve"> Trigger all channels on GUI</w:t>
      </w:r>
    </w:p>
    <w:p w14:paraId="52BAF802" w14:textId="77777777" w:rsidR="00D04A79" w:rsidRPr="00137BA4" w:rsidRDefault="00D04A79" w:rsidP="005B7497">
      <w:pPr>
        <w:ind w:firstLine="360"/>
        <w:rPr>
          <w:rFonts w:ascii="Arial" w:hAnsi="Arial" w:cs="Arial"/>
          <w:sz w:val="24"/>
          <w:szCs w:val="32"/>
        </w:rPr>
      </w:pPr>
      <w:r w:rsidRPr="00D76E3E">
        <w:rPr>
          <w:rFonts w:ascii="Arial" w:hAnsi="Arial" w:cs="Arial"/>
          <w:sz w:val="24"/>
          <w:szCs w:val="32"/>
        </w:rPr>
        <w:lastRenderedPageBreak/>
        <w:t>T</w:t>
      </w:r>
      <w:r>
        <w:rPr>
          <w:rFonts w:ascii="Arial" w:hAnsi="Arial" w:cs="Arial"/>
          <w:sz w:val="24"/>
          <w:szCs w:val="32"/>
        </w:rPr>
        <w:t>he user can stimulate all channels by clicking on ‘Enable All’ button, and then ‘Trigger All’ button. The user can click on ‘Disable All’ to disable all channels.</w:t>
      </w:r>
    </w:p>
    <w:p w14:paraId="69C93A5E" w14:textId="77777777" w:rsidR="00D04A79" w:rsidRPr="00F73BE7" w:rsidRDefault="00D04A79" w:rsidP="00D04A79">
      <w:pPr>
        <w:pStyle w:val="ListParagraph"/>
        <w:numPr>
          <w:ilvl w:val="2"/>
          <w:numId w:val="6"/>
        </w:numPr>
        <w:ind w:firstLineChars="0"/>
        <w:rPr>
          <w:rFonts w:ascii="Arial" w:hAnsi="Arial" w:cs="Arial"/>
          <w:b/>
          <w:sz w:val="28"/>
          <w:szCs w:val="32"/>
        </w:rPr>
      </w:pPr>
      <w:r>
        <w:rPr>
          <w:rFonts w:ascii="Arial" w:hAnsi="Arial" w:cs="Arial"/>
          <w:b/>
          <w:sz w:val="28"/>
          <w:szCs w:val="32"/>
        </w:rPr>
        <w:t>Trigger out</w:t>
      </w:r>
    </w:p>
    <w:p w14:paraId="219B9603" w14:textId="77777777" w:rsidR="005B7497" w:rsidRDefault="00D04A79" w:rsidP="005B7497">
      <w:pPr>
        <w:keepNext/>
      </w:pPr>
      <w:r>
        <w:rPr>
          <w:noProof/>
          <w:lang w:eastAsia="en-US"/>
        </w:rPr>
        <mc:AlternateContent>
          <mc:Choice Requires="wps">
            <w:drawing>
              <wp:anchor distT="0" distB="0" distL="114300" distR="114300" simplePos="0" relativeHeight="251662336" behindDoc="0" locked="0" layoutInCell="1" allowOverlap="1" wp14:anchorId="6EB9DE4E" wp14:editId="6B924035">
                <wp:simplePos x="0" y="0"/>
                <wp:positionH relativeFrom="column">
                  <wp:posOffset>3549650</wp:posOffset>
                </wp:positionH>
                <wp:positionV relativeFrom="paragraph">
                  <wp:posOffset>67945</wp:posOffset>
                </wp:positionV>
                <wp:extent cx="482600" cy="1238250"/>
                <wp:effectExtent l="0" t="0" r="12700" b="19050"/>
                <wp:wrapNone/>
                <wp:docPr id="33" name="Rectangle 33"/>
                <wp:cNvGraphicFramePr/>
                <a:graphic xmlns:a="http://schemas.openxmlformats.org/drawingml/2006/main">
                  <a:graphicData uri="http://schemas.microsoft.com/office/word/2010/wordprocessingShape">
                    <wps:wsp>
                      <wps:cNvSpPr/>
                      <wps:spPr>
                        <a:xfrm>
                          <a:off x="0" y="0"/>
                          <a:ext cx="48260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234F4" id="Rectangle 33" o:spid="_x0000_s1026" style="position:absolute;margin-left:279.5pt;margin-top:5.35pt;width:38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" filled="f" strokecolor="red" strokeweight="1pt"/>
            </w:pict>
          </mc:Fallback>
        </mc:AlternateContent>
      </w:r>
      <w:r>
        <w:rPr>
          <w:noProof/>
          <w:lang w:eastAsia="en-US"/>
        </w:rPr>
        <w:drawing>
          <wp:inline distT="0" distB="0" distL="0" distR="0" wp14:anchorId="64B6246B" wp14:editId="3A9FFDC1">
            <wp:extent cx="5274310" cy="12896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89685"/>
                    </a:xfrm>
                    <a:prstGeom prst="rect">
                      <a:avLst/>
                    </a:prstGeom>
                  </pic:spPr>
                </pic:pic>
              </a:graphicData>
            </a:graphic>
          </wp:inline>
        </w:drawing>
      </w:r>
    </w:p>
    <w:p w14:paraId="67D11996" w14:textId="1B217C6E" w:rsidR="00D04A79" w:rsidRDefault="005B7497" w:rsidP="005B7497">
      <w:pPr>
        <w:pStyle w:val="Caption"/>
        <w:rPr>
          <w:rFonts w:cs="Arial"/>
          <w:sz w:val="24"/>
          <w:szCs w:val="24"/>
        </w:rPr>
      </w:pPr>
      <w:r>
        <w:t xml:space="preserve">Figure </w:t>
      </w:r>
      <w:fldSimple w:instr=" SEQ Figure \* ARABIC ">
        <w:r w:rsidR="0032416B">
          <w:rPr>
            <w:noProof/>
          </w:rPr>
          <w:t>16</w:t>
        </w:r>
      </w:fldSimple>
      <w:r>
        <w:t xml:space="preserve"> Trigger out on GUI</w:t>
      </w:r>
    </w:p>
    <w:p w14:paraId="5BCF8FD8" w14:textId="3EB8279F" w:rsidR="00D04A79" w:rsidRDefault="00D04A79" w:rsidP="00D04A79">
      <w:pPr>
        <w:ind w:firstLine="360"/>
        <w:rPr>
          <w:rFonts w:ascii="Arial" w:hAnsi="Arial" w:cs="Arial"/>
          <w:sz w:val="24"/>
          <w:szCs w:val="24"/>
        </w:rPr>
      </w:pPr>
      <w:r>
        <w:rPr>
          <w:rFonts w:ascii="Arial" w:hAnsi="Arial" w:cs="Arial"/>
          <w:sz w:val="24"/>
          <w:szCs w:val="24"/>
        </w:rPr>
        <w:t xml:space="preserve">Click on “trigger out” if the user </w:t>
      </w:r>
      <w:proofErr w:type="gramStart"/>
      <w:r>
        <w:rPr>
          <w:rFonts w:ascii="Arial" w:hAnsi="Arial" w:cs="Arial"/>
          <w:sz w:val="24"/>
          <w:szCs w:val="24"/>
        </w:rPr>
        <w:t>want</w:t>
      </w:r>
      <w:proofErr w:type="gramEnd"/>
      <w:r>
        <w:rPr>
          <w:rFonts w:ascii="Arial" w:hAnsi="Arial" w:cs="Arial"/>
          <w:sz w:val="24"/>
          <w:szCs w:val="24"/>
        </w:rPr>
        <w:t xml:space="preserve"> to trigg</w:t>
      </w:r>
      <w:r w:rsidR="00EA3F54">
        <w:rPr>
          <w:rFonts w:ascii="Arial" w:hAnsi="Arial" w:cs="Arial"/>
          <w:sz w:val="24"/>
          <w:szCs w:val="24"/>
        </w:rPr>
        <w:t>er out the signal. T</w:t>
      </w:r>
      <w:r>
        <w:rPr>
          <w:rFonts w:ascii="Arial" w:hAnsi="Arial" w:cs="Arial"/>
          <w:sz w:val="24"/>
          <w:szCs w:val="24"/>
        </w:rPr>
        <w:t xml:space="preserve">he channel mapping between </w:t>
      </w:r>
      <w:r w:rsidR="00EA3F54">
        <w:rPr>
          <w:rFonts w:ascii="Arial" w:hAnsi="Arial" w:cs="Arial"/>
          <w:sz w:val="24"/>
          <w:szCs w:val="24"/>
        </w:rPr>
        <w:t>shank</w:t>
      </w:r>
      <w:r>
        <w:rPr>
          <w:rFonts w:ascii="Arial" w:hAnsi="Arial" w:cs="Arial"/>
          <w:sz w:val="24"/>
          <w:szCs w:val="24"/>
        </w:rPr>
        <w:t xml:space="preserve"> numbers and trigger out pins</w:t>
      </w:r>
      <w:r w:rsidR="00EA3F54">
        <w:rPr>
          <w:rFonts w:ascii="Arial" w:hAnsi="Arial" w:cs="Arial"/>
          <w:sz w:val="24"/>
          <w:szCs w:val="24"/>
        </w:rPr>
        <w:t xml:space="preserve"> are the same as trigger-in pins in Table 2.</w:t>
      </w:r>
    </w:p>
    <w:p w14:paraId="09A3AE93" w14:textId="1A2E8681" w:rsidR="005B7497" w:rsidRDefault="00575B16" w:rsidP="005B7497">
      <w:pPr>
        <w:keepNext/>
        <w:jc w:val="center"/>
      </w:pPr>
      <w:del w:id="124" w:author="Qian, Hongjie" w:date="2019-08-28T14:58:00Z">
        <w:r w:rsidDel="00E92EB2">
          <w:rPr>
            <w:noProof/>
            <w:lang w:eastAsia="en-US"/>
          </w:rPr>
          <w:drawing>
            <wp:inline distT="0" distB="0" distL="0" distR="0" wp14:anchorId="669357A0" wp14:editId="3915D273">
              <wp:extent cx="4286250" cy="25182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8229" cy="2548827"/>
                      </a:xfrm>
                      <a:prstGeom prst="rect">
                        <a:avLst/>
                      </a:prstGeom>
                    </pic:spPr>
                  </pic:pic>
                </a:graphicData>
              </a:graphic>
            </wp:inline>
          </w:drawing>
        </w:r>
      </w:del>
      <w:ins w:id="125" w:author="Qian, Hongjie" w:date="2019-08-28T14:58:00Z">
        <w:r w:rsidR="00E92EB2" w:rsidRPr="00E92EB2">
          <w:rPr>
            <w:noProof/>
          </w:rPr>
          <w:t xml:space="preserve"> </w:t>
        </w:r>
        <w:r w:rsidR="00E92EB2" w:rsidRPr="00E92EB2">
          <w:rPr>
            <w:noProof/>
          </w:rPr>
          <w:drawing>
            <wp:inline distT="0" distB="0" distL="0" distR="0" wp14:anchorId="71F4BED7" wp14:editId="2CD2CBC4">
              <wp:extent cx="5274310" cy="1877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77695"/>
                      </a:xfrm>
                      <a:prstGeom prst="rect">
                        <a:avLst/>
                      </a:prstGeom>
                    </pic:spPr>
                  </pic:pic>
                </a:graphicData>
              </a:graphic>
            </wp:inline>
          </w:drawing>
        </w:r>
      </w:ins>
    </w:p>
    <w:p w14:paraId="36A98D98" w14:textId="6523F02D" w:rsidR="00575B16" w:rsidRPr="00575B16" w:rsidRDefault="005B7497" w:rsidP="00A81103">
      <w:pPr>
        <w:pStyle w:val="Caption"/>
      </w:pPr>
      <w:r>
        <w:t xml:space="preserve">Figure </w:t>
      </w:r>
      <w:fldSimple w:instr=" SEQ Figure \* ARABIC ">
        <w:r w:rsidR="0032416B">
          <w:rPr>
            <w:noProof/>
          </w:rPr>
          <w:t>17</w:t>
        </w:r>
      </w:fldSimple>
      <w:r>
        <w:t xml:space="preserve"> Trigger out on board</w:t>
      </w:r>
    </w:p>
    <w:p w14:paraId="606E3EDA" w14:textId="77777777" w:rsid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Channel Status</w:t>
      </w:r>
    </w:p>
    <w:p w14:paraId="652FEFF8" w14:textId="77777777" w:rsidR="005B7497" w:rsidRDefault="00D04A79" w:rsidP="005B7497">
      <w:pPr>
        <w:keepNext/>
      </w:pPr>
      <w:r>
        <w:rPr>
          <w:noProof/>
          <w:lang w:eastAsia="en-US"/>
        </w:rPr>
        <mc:AlternateContent>
          <mc:Choice Requires="wps">
            <w:drawing>
              <wp:anchor distT="0" distB="0" distL="114300" distR="114300" simplePos="0" relativeHeight="251665408" behindDoc="0" locked="0" layoutInCell="1" allowOverlap="1" wp14:anchorId="0A12B038" wp14:editId="09FF07F9">
                <wp:simplePos x="0" y="0"/>
                <wp:positionH relativeFrom="column">
                  <wp:posOffset>4064000</wp:posOffset>
                </wp:positionH>
                <wp:positionV relativeFrom="paragraph">
                  <wp:posOffset>64135</wp:posOffset>
                </wp:positionV>
                <wp:extent cx="1192530" cy="106680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1192530" cy="106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05D46" id="Rectangle 42" o:spid="_x0000_s1026" style="position:absolute;margin-left:320pt;margin-top:5.05pt;width:93.9pt;height: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" filled="f" strokecolor="red" strokeweight="1pt"/>
            </w:pict>
          </mc:Fallback>
        </mc:AlternateContent>
      </w:r>
      <w:r>
        <w:rPr>
          <w:noProof/>
          <w:lang w:eastAsia="en-US"/>
        </w:rPr>
        <w:drawing>
          <wp:inline distT="0" distB="0" distL="0" distR="0" wp14:anchorId="17E194B4" wp14:editId="44128E8A">
            <wp:extent cx="5274310" cy="10490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49020"/>
                    </a:xfrm>
                    <a:prstGeom prst="rect">
                      <a:avLst/>
                    </a:prstGeom>
                  </pic:spPr>
                </pic:pic>
              </a:graphicData>
            </a:graphic>
          </wp:inline>
        </w:drawing>
      </w:r>
    </w:p>
    <w:p w14:paraId="006E1EF8" w14:textId="68C22B23" w:rsidR="00D04A79" w:rsidRDefault="005B7497" w:rsidP="005B7497">
      <w:pPr>
        <w:pStyle w:val="Caption"/>
        <w:rPr>
          <w:rFonts w:cs="Arial"/>
          <w:sz w:val="24"/>
          <w:szCs w:val="24"/>
        </w:rPr>
      </w:pPr>
      <w:r>
        <w:t xml:space="preserve">Figure </w:t>
      </w:r>
      <w:fldSimple w:instr=" SEQ Figure \* ARABIC ">
        <w:r w:rsidR="0032416B">
          <w:rPr>
            <w:noProof/>
          </w:rPr>
          <w:t>18</w:t>
        </w:r>
      </w:fldSimple>
      <w:r>
        <w:t xml:space="preserve"> Channel status on GUI</w:t>
      </w:r>
    </w:p>
    <w:p w14:paraId="1BA6C78B" w14:textId="654D05EF" w:rsidR="00D04A79" w:rsidDel="00275A1C" w:rsidRDefault="00D04A79" w:rsidP="00493C9E">
      <w:pPr>
        <w:ind w:firstLine="420"/>
        <w:rPr>
          <w:del w:id="126" w:author="Qian, Hongjie" w:date="2019-08-28T15:18:00Z"/>
          <w:rFonts w:ascii="Arial" w:hAnsi="Arial" w:cs="Arial"/>
          <w:sz w:val="24"/>
          <w:szCs w:val="24"/>
        </w:rPr>
      </w:pPr>
      <w:r w:rsidRPr="006501F3">
        <w:rPr>
          <w:rFonts w:ascii="Arial" w:hAnsi="Arial" w:cs="Arial"/>
          <w:sz w:val="24"/>
          <w:szCs w:val="24"/>
        </w:rPr>
        <w:t xml:space="preserve">The GUI will show the current status of </w:t>
      </w:r>
      <w:r>
        <w:rPr>
          <w:rFonts w:ascii="Arial" w:hAnsi="Arial" w:cs="Arial"/>
          <w:sz w:val="24"/>
          <w:szCs w:val="24"/>
        </w:rPr>
        <w:t>each</w:t>
      </w:r>
      <w:r w:rsidRPr="006501F3">
        <w:rPr>
          <w:rFonts w:ascii="Arial" w:hAnsi="Arial" w:cs="Arial"/>
          <w:sz w:val="24"/>
          <w:szCs w:val="24"/>
        </w:rPr>
        <w:t xml:space="preserve"> channel.</w:t>
      </w:r>
    </w:p>
    <w:p w14:paraId="56E97DFC" w14:textId="5693166B" w:rsidR="00275A1C" w:rsidRDefault="00275A1C" w:rsidP="00D04A79">
      <w:pPr>
        <w:ind w:firstLine="420"/>
        <w:rPr>
          <w:ins w:id="127" w:author="Qian, Hongjie" w:date="2019-08-28T16:04:00Z"/>
          <w:rFonts w:ascii="Arial" w:hAnsi="Arial" w:cs="Arial"/>
          <w:sz w:val="24"/>
          <w:szCs w:val="24"/>
        </w:rPr>
      </w:pPr>
    </w:p>
    <w:p w14:paraId="63CFF9F6" w14:textId="77777777" w:rsidR="00275A1C" w:rsidRPr="006501F3" w:rsidRDefault="00275A1C" w:rsidP="00D04A79">
      <w:pPr>
        <w:ind w:firstLine="420"/>
        <w:rPr>
          <w:ins w:id="128" w:author="Qian, Hongjie" w:date="2019-08-28T16:04:00Z"/>
          <w:rFonts w:ascii="Arial" w:hAnsi="Arial" w:cs="Arial"/>
          <w:sz w:val="24"/>
          <w:szCs w:val="24"/>
        </w:rPr>
      </w:pPr>
    </w:p>
    <w:p w14:paraId="6841E2DB" w14:textId="77777777" w:rsidR="00D04A79" w:rsidRPr="006501F3" w:rsidRDefault="00D04A79">
      <w:pPr>
        <w:ind w:firstLine="420"/>
        <w:rPr>
          <w:rFonts w:ascii="Arial" w:hAnsi="Arial" w:cs="Arial"/>
          <w:sz w:val="24"/>
          <w:szCs w:val="24"/>
        </w:rPr>
        <w:pPrChange w:id="129" w:author="Qian, Hongjie" w:date="2019-08-28T15:18:00Z">
          <w:pPr/>
        </w:pPrChange>
      </w:pPr>
    </w:p>
    <w:p w14:paraId="096BF418" w14:textId="3C534D95" w:rsidR="005B7497" w:rsidDel="00493C9E" w:rsidRDefault="005B7497">
      <w:pPr>
        <w:pStyle w:val="Caption"/>
        <w:rPr>
          <w:del w:id="130" w:author="Qian, Hongjie" w:date="2019-08-28T15:18:00Z"/>
        </w:rPr>
        <w:pPrChange w:id="131" w:author="Qian, Hongjie" w:date="2019-08-28T15:18:00Z">
          <w:pPr>
            <w:pStyle w:val="Caption"/>
            <w:keepNext/>
          </w:pPr>
        </w:pPrChange>
      </w:pPr>
      <w:commentRangeStart w:id="132"/>
      <w:del w:id="133" w:author="Qian, Hongjie" w:date="2019-08-28T15:18:00Z">
        <w:r w:rsidDel="00493C9E">
          <w:lastRenderedPageBreak/>
          <w:delText xml:space="preserve">Table </w:delText>
        </w:r>
        <w:r w:rsidR="006402A5" w:rsidDel="00493C9E">
          <w:rPr>
            <w:iCs w:val="0"/>
          </w:rPr>
          <w:fldChar w:fldCharType="begin"/>
        </w:r>
        <w:r w:rsidR="006402A5" w:rsidDel="00493C9E">
          <w:delInstrText xml:space="preserve"> SEQ Table \* ARABIC </w:delInstrText>
        </w:r>
        <w:r w:rsidR="006402A5" w:rsidDel="00493C9E">
          <w:rPr>
            <w:iCs w:val="0"/>
          </w:rPr>
          <w:fldChar w:fldCharType="separate"/>
        </w:r>
        <w:r w:rsidR="00A635B8" w:rsidDel="00493C9E">
          <w:rPr>
            <w:noProof/>
          </w:rPr>
          <w:delText>3</w:delText>
        </w:r>
        <w:r w:rsidR="006402A5" w:rsidDel="00493C9E">
          <w:rPr>
            <w:iCs w:val="0"/>
            <w:noProof/>
          </w:rPr>
          <w:fldChar w:fldCharType="end"/>
        </w:r>
        <w:r w:rsidDel="00493C9E">
          <w:delText xml:space="preserve"> Channel status description</w:delText>
        </w:r>
        <w:commentRangeEnd w:id="132"/>
        <w:r w:rsidR="006D02C1" w:rsidDel="00493C9E">
          <w:rPr>
            <w:rStyle w:val="CommentReference"/>
            <w:rFonts w:asciiTheme="minorHAnsi" w:hAnsiTheme="minorHAnsi"/>
            <w:iCs w:val="0"/>
          </w:rPr>
          <w:commentReference w:id="132"/>
        </w:r>
      </w:del>
    </w:p>
    <w:p w14:paraId="34CF8BA5" w14:textId="21983470" w:rsidR="00493C9E" w:rsidRDefault="00493C9E">
      <w:pPr>
        <w:pStyle w:val="Caption"/>
        <w:keepNext/>
        <w:rPr>
          <w:ins w:id="134" w:author="Qian, Hongjie" w:date="2019-08-28T15:18:00Z"/>
        </w:rPr>
        <w:pPrChange w:id="135" w:author="Qian, Hongjie" w:date="2019-08-28T15:18:00Z">
          <w:pPr/>
        </w:pPrChange>
      </w:pPr>
      <w:ins w:id="136" w:author="Qian, Hongjie" w:date="2019-08-28T15:18:00Z">
        <w:r>
          <w:t xml:space="preserve">Table </w:t>
        </w:r>
        <w:r>
          <w:fldChar w:fldCharType="begin"/>
        </w:r>
        <w:r>
          <w:instrText xml:space="preserve"> SEQ Table \* ARABIC </w:instrText>
        </w:r>
      </w:ins>
      <w:r>
        <w:fldChar w:fldCharType="separate"/>
      </w:r>
      <w:ins w:id="137" w:author="Qian, Hongjie" w:date="2019-08-28T16:09:00Z">
        <w:r w:rsidR="0032416B">
          <w:rPr>
            <w:noProof/>
          </w:rPr>
          <w:t>2</w:t>
        </w:r>
      </w:ins>
      <w:ins w:id="138" w:author="Qian, Hongjie" w:date="2019-08-28T15:18:00Z">
        <w:r>
          <w:fldChar w:fldCharType="end"/>
        </w:r>
        <w:r>
          <w:t xml:space="preserve"> Channel status description</w:t>
        </w:r>
      </w:ins>
    </w:p>
    <w:tbl>
      <w:tblPr>
        <w:tblStyle w:val="TableGrid"/>
        <w:tblW w:w="0" w:type="auto"/>
        <w:tblLook w:val="04A0" w:firstRow="1" w:lastRow="0" w:firstColumn="1" w:lastColumn="0" w:noHBand="0" w:noVBand="1"/>
      </w:tblPr>
      <w:tblGrid>
        <w:gridCol w:w="2785"/>
        <w:gridCol w:w="5511"/>
      </w:tblGrid>
      <w:tr w:rsidR="00D04A79" w14:paraId="35ED5BBB" w14:textId="77777777" w:rsidTr="00EE4132">
        <w:tc>
          <w:tcPr>
            <w:tcW w:w="2785" w:type="dxa"/>
            <w:vAlign w:val="center"/>
          </w:tcPr>
          <w:p w14:paraId="42A8DC37" w14:textId="77777777" w:rsidR="00D04A79" w:rsidRPr="009E26E4" w:rsidRDefault="00D04A79" w:rsidP="00EE4132">
            <w:pPr>
              <w:jc w:val="left"/>
              <w:rPr>
                <w:rFonts w:ascii="Arial" w:hAnsi="Arial" w:cs="Arial"/>
                <w:b/>
                <w:sz w:val="24"/>
                <w:szCs w:val="24"/>
              </w:rPr>
            </w:pPr>
            <w:r w:rsidRPr="009E26E4">
              <w:rPr>
                <w:rFonts w:ascii="Arial" w:hAnsi="Arial" w:cs="Arial"/>
                <w:b/>
                <w:sz w:val="24"/>
                <w:szCs w:val="24"/>
              </w:rPr>
              <w:t>Status</w:t>
            </w:r>
          </w:p>
        </w:tc>
        <w:tc>
          <w:tcPr>
            <w:tcW w:w="5511" w:type="dxa"/>
            <w:vAlign w:val="center"/>
          </w:tcPr>
          <w:p w14:paraId="6314F44F" w14:textId="77777777" w:rsidR="00D04A79" w:rsidRPr="009E26E4" w:rsidRDefault="00D04A79" w:rsidP="00EE4132">
            <w:pPr>
              <w:jc w:val="left"/>
              <w:rPr>
                <w:rFonts w:ascii="Arial" w:hAnsi="Arial" w:cs="Arial"/>
                <w:b/>
                <w:sz w:val="24"/>
                <w:szCs w:val="24"/>
              </w:rPr>
            </w:pPr>
            <w:r w:rsidRPr="009E26E4">
              <w:rPr>
                <w:rFonts w:ascii="Arial" w:hAnsi="Arial" w:cs="Arial"/>
                <w:b/>
                <w:sz w:val="24"/>
                <w:szCs w:val="24"/>
              </w:rPr>
              <w:t>Desc</w:t>
            </w:r>
            <w:r>
              <w:rPr>
                <w:rFonts w:ascii="Arial" w:hAnsi="Arial" w:cs="Arial"/>
                <w:b/>
                <w:sz w:val="24"/>
                <w:szCs w:val="24"/>
              </w:rPr>
              <w:t>ription</w:t>
            </w:r>
          </w:p>
        </w:tc>
      </w:tr>
      <w:tr w:rsidR="00D04A79" w14:paraId="66AD7CA7" w14:textId="77777777" w:rsidTr="00EE4132">
        <w:tc>
          <w:tcPr>
            <w:tcW w:w="2785" w:type="dxa"/>
            <w:vAlign w:val="center"/>
          </w:tcPr>
          <w:p w14:paraId="6DE4F763" w14:textId="77777777" w:rsidR="00D04A79" w:rsidRDefault="00D04A79" w:rsidP="00EE4132">
            <w:pPr>
              <w:jc w:val="left"/>
              <w:rPr>
                <w:rFonts w:ascii="Arial" w:hAnsi="Arial" w:cs="Arial"/>
                <w:sz w:val="24"/>
                <w:szCs w:val="24"/>
              </w:rPr>
            </w:pPr>
            <w:r w:rsidRPr="009E26E4">
              <w:rPr>
                <w:rFonts w:ascii="Arial" w:hAnsi="Arial" w:cs="Arial"/>
                <w:sz w:val="24"/>
                <w:szCs w:val="24"/>
              </w:rPr>
              <w:t>Board not connected</w:t>
            </w:r>
          </w:p>
        </w:tc>
        <w:tc>
          <w:tcPr>
            <w:tcW w:w="5511" w:type="dxa"/>
            <w:vAlign w:val="center"/>
          </w:tcPr>
          <w:p w14:paraId="03F384BC" w14:textId="77777777" w:rsidR="00D04A79" w:rsidRDefault="00D04A79" w:rsidP="00EE4132">
            <w:pPr>
              <w:jc w:val="left"/>
              <w:rPr>
                <w:rFonts w:ascii="Arial" w:hAnsi="Arial" w:cs="Arial"/>
                <w:sz w:val="24"/>
                <w:szCs w:val="24"/>
              </w:rPr>
            </w:pPr>
            <w:r>
              <w:rPr>
                <w:rFonts w:ascii="Arial" w:hAnsi="Arial" w:cs="Arial"/>
                <w:sz w:val="24"/>
                <w:szCs w:val="24"/>
              </w:rPr>
              <w:t>The board is not connected to the GUI.</w:t>
            </w:r>
          </w:p>
          <w:p w14:paraId="3037C5D6" w14:textId="77777777" w:rsidR="00D04A79" w:rsidRDefault="00D04A79" w:rsidP="00EE4132">
            <w:pPr>
              <w:jc w:val="left"/>
              <w:rPr>
                <w:rFonts w:ascii="Arial" w:hAnsi="Arial" w:cs="Arial"/>
                <w:sz w:val="24"/>
                <w:szCs w:val="24"/>
              </w:rPr>
            </w:pPr>
            <w:r>
              <w:rPr>
                <w:rFonts w:ascii="Arial" w:hAnsi="Arial" w:cs="Arial"/>
                <w:sz w:val="24"/>
                <w:szCs w:val="24"/>
              </w:rPr>
              <w:t>Click on the ‘Connect’ button on GUI.</w:t>
            </w:r>
          </w:p>
        </w:tc>
      </w:tr>
      <w:tr w:rsidR="00D04A79" w14:paraId="1CD7CEB7" w14:textId="77777777" w:rsidTr="00EE4132">
        <w:tc>
          <w:tcPr>
            <w:tcW w:w="2785" w:type="dxa"/>
            <w:vAlign w:val="center"/>
          </w:tcPr>
          <w:p w14:paraId="289411AC" w14:textId="77777777" w:rsidR="00D04A79" w:rsidRPr="009E26E4" w:rsidRDefault="00D04A79" w:rsidP="00EE4132">
            <w:pPr>
              <w:jc w:val="left"/>
              <w:rPr>
                <w:rFonts w:ascii="Arial" w:hAnsi="Arial" w:cs="Arial"/>
                <w:sz w:val="24"/>
                <w:szCs w:val="24"/>
              </w:rPr>
            </w:pPr>
            <w:r w:rsidRPr="009E26E4">
              <w:rPr>
                <w:rFonts w:ascii="Arial" w:hAnsi="Arial" w:cs="Arial"/>
                <w:sz w:val="24"/>
                <w:szCs w:val="24"/>
              </w:rPr>
              <w:t>Disabled</w:t>
            </w:r>
          </w:p>
        </w:tc>
        <w:tc>
          <w:tcPr>
            <w:tcW w:w="5511" w:type="dxa"/>
            <w:vAlign w:val="center"/>
          </w:tcPr>
          <w:p w14:paraId="5376C8C0" w14:textId="77777777" w:rsidR="00D04A79" w:rsidRDefault="00D04A79" w:rsidP="00EE4132">
            <w:pPr>
              <w:jc w:val="left"/>
              <w:rPr>
                <w:rFonts w:ascii="Arial" w:hAnsi="Arial" w:cs="Arial"/>
                <w:sz w:val="24"/>
                <w:szCs w:val="24"/>
              </w:rPr>
            </w:pPr>
            <w:r>
              <w:rPr>
                <w:rFonts w:ascii="Arial" w:hAnsi="Arial" w:cs="Arial"/>
                <w:sz w:val="24"/>
                <w:szCs w:val="24"/>
              </w:rPr>
              <w:t>The channel is disabled.</w:t>
            </w:r>
          </w:p>
          <w:p w14:paraId="0F0062B7" w14:textId="77777777" w:rsidR="00D04A79" w:rsidRDefault="00D04A79" w:rsidP="00EE4132">
            <w:pPr>
              <w:jc w:val="left"/>
              <w:rPr>
                <w:rFonts w:ascii="Arial" w:hAnsi="Arial" w:cs="Arial"/>
                <w:sz w:val="24"/>
                <w:szCs w:val="24"/>
              </w:rPr>
            </w:pPr>
            <w:r>
              <w:rPr>
                <w:rFonts w:ascii="Arial" w:hAnsi="Arial" w:cs="Arial"/>
                <w:sz w:val="24"/>
                <w:szCs w:val="24"/>
              </w:rPr>
              <w:t>Enable the channel if you want to trigger it.</w:t>
            </w:r>
          </w:p>
        </w:tc>
      </w:tr>
      <w:tr w:rsidR="00D04A79" w14:paraId="422D0D8D" w14:textId="77777777" w:rsidTr="00EE4132">
        <w:tc>
          <w:tcPr>
            <w:tcW w:w="2785" w:type="dxa"/>
            <w:vAlign w:val="center"/>
          </w:tcPr>
          <w:p w14:paraId="1E21F9DB" w14:textId="77777777" w:rsidR="00D04A79" w:rsidRDefault="00D04A79" w:rsidP="00EE4132">
            <w:pPr>
              <w:jc w:val="left"/>
              <w:rPr>
                <w:rFonts w:ascii="Arial" w:hAnsi="Arial" w:cs="Arial"/>
                <w:sz w:val="24"/>
                <w:szCs w:val="24"/>
              </w:rPr>
            </w:pPr>
            <w:r>
              <w:rPr>
                <w:rFonts w:ascii="Arial" w:hAnsi="Arial" w:cs="Arial"/>
                <w:sz w:val="24"/>
                <w:szCs w:val="24"/>
              </w:rPr>
              <w:t>Normal</w:t>
            </w:r>
          </w:p>
        </w:tc>
        <w:tc>
          <w:tcPr>
            <w:tcW w:w="5511" w:type="dxa"/>
            <w:vAlign w:val="center"/>
          </w:tcPr>
          <w:p w14:paraId="187B02F4" w14:textId="77777777" w:rsidR="00D04A79" w:rsidRDefault="00D04A79" w:rsidP="00EE4132">
            <w:pPr>
              <w:jc w:val="left"/>
              <w:rPr>
                <w:rFonts w:ascii="Arial" w:hAnsi="Arial" w:cs="Arial"/>
                <w:sz w:val="24"/>
                <w:szCs w:val="24"/>
              </w:rPr>
            </w:pPr>
            <w:r>
              <w:rPr>
                <w:rFonts w:ascii="Arial" w:hAnsi="Arial" w:cs="Arial"/>
                <w:sz w:val="24"/>
                <w:szCs w:val="24"/>
              </w:rPr>
              <w:t>The channel is stimulating the waveform.</w:t>
            </w:r>
          </w:p>
        </w:tc>
      </w:tr>
      <w:tr w:rsidR="00D04A79" w14:paraId="0585ACC7" w14:textId="77777777" w:rsidTr="00EE4132">
        <w:tc>
          <w:tcPr>
            <w:tcW w:w="2785" w:type="dxa"/>
            <w:vAlign w:val="center"/>
          </w:tcPr>
          <w:p w14:paraId="556DBBEE" w14:textId="77777777" w:rsidR="00D04A79" w:rsidRDefault="00D04A79" w:rsidP="00EE4132">
            <w:pPr>
              <w:jc w:val="left"/>
              <w:rPr>
                <w:rFonts w:ascii="Arial" w:hAnsi="Arial" w:cs="Arial"/>
                <w:sz w:val="24"/>
                <w:szCs w:val="24"/>
              </w:rPr>
            </w:pPr>
            <w:r>
              <w:rPr>
                <w:rFonts w:ascii="Arial" w:hAnsi="Arial" w:cs="Arial"/>
                <w:sz w:val="24"/>
                <w:szCs w:val="24"/>
              </w:rPr>
              <w:t>Paused</w:t>
            </w:r>
            <w:r w:rsidRPr="009E26E4">
              <w:rPr>
                <w:rFonts w:ascii="Arial" w:hAnsi="Arial" w:cs="Arial"/>
                <w:sz w:val="24"/>
                <w:szCs w:val="24"/>
              </w:rPr>
              <w:t xml:space="preserve"> (</w:t>
            </w:r>
            <w:r>
              <w:rPr>
                <w:rFonts w:ascii="Arial" w:hAnsi="Arial" w:cs="Arial"/>
                <w:sz w:val="24"/>
                <w:szCs w:val="24"/>
              </w:rPr>
              <w:t>Ready for trigger</w:t>
            </w:r>
            <w:r w:rsidRPr="009E26E4">
              <w:rPr>
                <w:rFonts w:ascii="Arial" w:hAnsi="Arial" w:cs="Arial"/>
                <w:sz w:val="24"/>
                <w:szCs w:val="24"/>
              </w:rPr>
              <w:t>)</w:t>
            </w:r>
          </w:p>
        </w:tc>
        <w:tc>
          <w:tcPr>
            <w:tcW w:w="5511" w:type="dxa"/>
            <w:vAlign w:val="center"/>
          </w:tcPr>
          <w:p w14:paraId="6DCF6DE7" w14:textId="77777777" w:rsidR="00D04A79" w:rsidRDefault="00D04A79" w:rsidP="00EE4132">
            <w:pPr>
              <w:jc w:val="left"/>
              <w:rPr>
                <w:rFonts w:ascii="Arial" w:hAnsi="Arial" w:cs="Arial"/>
                <w:sz w:val="24"/>
                <w:szCs w:val="24"/>
              </w:rPr>
            </w:pPr>
            <w:r>
              <w:rPr>
                <w:rFonts w:ascii="Arial" w:hAnsi="Arial" w:cs="Arial"/>
                <w:sz w:val="24"/>
                <w:szCs w:val="24"/>
              </w:rPr>
              <w:t>There are two possible conditions of the channel.</w:t>
            </w:r>
          </w:p>
          <w:p w14:paraId="49B82BF5" w14:textId="77777777" w:rsidR="00D04A79" w:rsidRDefault="00D04A79" w:rsidP="00EE4132">
            <w:pPr>
              <w:pStyle w:val="ListParagraph"/>
              <w:numPr>
                <w:ilvl w:val="0"/>
                <w:numId w:val="14"/>
              </w:numPr>
              <w:ind w:firstLineChars="0"/>
              <w:jc w:val="left"/>
              <w:rPr>
                <w:rFonts w:ascii="Arial" w:hAnsi="Arial" w:cs="Arial"/>
                <w:sz w:val="24"/>
                <w:szCs w:val="24"/>
              </w:rPr>
            </w:pPr>
            <w:r>
              <w:rPr>
                <w:rFonts w:ascii="Arial" w:hAnsi="Arial" w:cs="Arial"/>
                <w:sz w:val="24"/>
                <w:szCs w:val="24"/>
              </w:rPr>
              <w:t xml:space="preserve">The channel is </w:t>
            </w:r>
            <w:proofErr w:type="gramStart"/>
            <w:r>
              <w:rPr>
                <w:rFonts w:ascii="Arial" w:hAnsi="Arial" w:cs="Arial"/>
                <w:sz w:val="24"/>
                <w:szCs w:val="24"/>
              </w:rPr>
              <w:t>enabled, but</w:t>
            </w:r>
            <w:proofErr w:type="gramEnd"/>
            <w:r>
              <w:rPr>
                <w:rFonts w:ascii="Arial" w:hAnsi="Arial" w:cs="Arial"/>
                <w:sz w:val="24"/>
                <w:szCs w:val="24"/>
              </w:rPr>
              <w:t xml:space="preserve"> awaiting a trigger.</w:t>
            </w:r>
          </w:p>
          <w:p w14:paraId="397B255B" w14:textId="77777777" w:rsidR="00D04A79" w:rsidRDefault="00D04A79" w:rsidP="00EE4132">
            <w:pPr>
              <w:pStyle w:val="ListParagraph"/>
              <w:numPr>
                <w:ilvl w:val="0"/>
                <w:numId w:val="14"/>
              </w:numPr>
              <w:ind w:firstLineChars="0"/>
              <w:jc w:val="left"/>
              <w:rPr>
                <w:rFonts w:ascii="Arial" w:hAnsi="Arial" w:cs="Arial"/>
                <w:sz w:val="24"/>
                <w:szCs w:val="24"/>
              </w:rPr>
            </w:pPr>
            <w:r>
              <w:rPr>
                <w:rFonts w:ascii="Arial" w:hAnsi="Arial" w:cs="Arial"/>
                <w:sz w:val="24"/>
                <w:szCs w:val="24"/>
              </w:rPr>
              <w:t xml:space="preserve">The channel has finished the </w:t>
            </w:r>
            <w:proofErr w:type="gramStart"/>
            <w:r>
              <w:rPr>
                <w:rFonts w:ascii="Arial" w:hAnsi="Arial" w:cs="Arial"/>
                <w:sz w:val="24"/>
                <w:szCs w:val="24"/>
              </w:rPr>
              <w:t>stimulation, and</w:t>
            </w:r>
            <w:proofErr w:type="gramEnd"/>
            <w:r>
              <w:rPr>
                <w:rFonts w:ascii="Arial" w:hAnsi="Arial" w:cs="Arial"/>
                <w:sz w:val="24"/>
                <w:szCs w:val="24"/>
              </w:rPr>
              <w:t xml:space="preserve"> awaiting another trigger.</w:t>
            </w:r>
          </w:p>
          <w:p w14:paraId="4454D53F" w14:textId="77777777" w:rsidR="00D04A79" w:rsidRPr="00E276A3" w:rsidRDefault="00D04A79" w:rsidP="00EE4132">
            <w:pPr>
              <w:jc w:val="left"/>
              <w:rPr>
                <w:rFonts w:ascii="Arial" w:hAnsi="Arial" w:cs="Arial"/>
                <w:sz w:val="24"/>
                <w:szCs w:val="24"/>
              </w:rPr>
            </w:pPr>
            <w:r>
              <w:rPr>
                <w:rFonts w:ascii="Arial" w:hAnsi="Arial" w:cs="Arial"/>
                <w:sz w:val="24"/>
                <w:szCs w:val="24"/>
              </w:rPr>
              <w:t>If the channel keeps paused status for 20s, the channel will be disabled automatically.</w:t>
            </w:r>
          </w:p>
        </w:tc>
      </w:tr>
      <w:tr w:rsidR="00D04A79" w14:paraId="7A829AC7" w14:textId="77777777" w:rsidTr="00EE4132">
        <w:tc>
          <w:tcPr>
            <w:tcW w:w="2785" w:type="dxa"/>
            <w:vAlign w:val="center"/>
          </w:tcPr>
          <w:p w14:paraId="74420E6E" w14:textId="77777777" w:rsidR="00D04A79" w:rsidRDefault="00D04A79" w:rsidP="00EE4132">
            <w:pPr>
              <w:jc w:val="left"/>
              <w:rPr>
                <w:rFonts w:ascii="Arial" w:hAnsi="Arial" w:cs="Arial"/>
                <w:sz w:val="24"/>
                <w:szCs w:val="24"/>
              </w:rPr>
            </w:pPr>
            <w:r>
              <w:rPr>
                <w:rFonts w:ascii="Arial" w:hAnsi="Arial" w:cs="Arial"/>
                <w:sz w:val="24"/>
                <w:szCs w:val="24"/>
              </w:rPr>
              <w:t>Alarm</w:t>
            </w:r>
          </w:p>
        </w:tc>
        <w:tc>
          <w:tcPr>
            <w:tcW w:w="5511" w:type="dxa"/>
            <w:vAlign w:val="center"/>
          </w:tcPr>
          <w:p w14:paraId="25307E62" w14:textId="099D427A" w:rsidR="00D04A79" w:rsidDel="00C94470" w:rsidRDefault="00D04A79" w:rsidP="00EE4132">
            <w:pPr>
              <w:jc w:val="left"/>
              <w:rPr>
                <w:del w:id="139" w:author="Qian, Hongjie" w:date="2019-08-28T13:38:00Z"/>
                <w:rFonts w:ascii="Arial" w:hAnsi="Arial" w:cs="Arial"/>
                <w:sz w:val="24"/>
                <w:szCs w:val="24"/>
              </w:rPr>
            </w:pPr>
            <w:r>
              <w:rPr>
                <w:rFonts w:ascii="Arial" w:hAnsi="Arial" w:cs="Arial"/>
                <w:sz w:val="24"/>
                <w:szCs w:val="24"/>
              </w:rPr>
              <w:t>The alarm will provide explicit error informatio</w:t>
            </w:r>
            <w:ins w:id="140" w:author="Qian, Hongjie" w:date="2019-08-28T13:40:00Z">
              <w:r w:rsidR="003F32A3">
                <w:rPr>
                  <w:rFonts w:ascii="Arial" w:hAnsi="Arial" w:cs="Arial"/>
                  <w:sz w:val="24"/>
                  <w:szCs w:val="24"/>
                </w:rPr>
                <w:t xml:space="preserve">n. Please refer to Table </w:t>
              </w:r>
            </w:ins>
            <w:ins w:id="141" w:author="Qian, Hongjie" w:date="2019-08-28T16:00:00Z">
              <w:r w:rsidR="00275A1C">
                <w:rPr>
                  <w:rFonts w:ascii="Arial" w:hAnsi="Arial" w:cs="Arial"/>
                  <w:sz w:val="24"/>
                  <w:szCs w:val="24"/>
                </w:rPr>
                <w:t>3</w:t>
              </w:r>
            </w:ins>
            <w:ins w:id="142" w:author="Qian, Hongjie" w:date="2019-08-28T13:40:00Z">
              <w:r w:rsidR="003F32A3">
                <w:rPr>
                  <w:rFonts w:ascii="Arial" w:hAnsi="Arial" w:cs="Arial"/>
                  <w:sz w:val="24"/>
                  <w:szCs w:val="24"/>
                </w:rPr>
                <w:t>.</w:t>
              </w:r>
            </w:ins>
            <w:del w:id="143" w:author="Qian, Hongjie" w:date="2019-08-28T13:40:00Z">
              <w:r w:rsidDel="003F32A3">
                <w:rPr>
                  <w:rFonts w:ascii="Arial" w:hAnsi="Arial" w:cs="Arial"/>
                  <w:sz w:val="24"/>
                  <w:szCs w:val="24"/>
                </w:rPr>
                <w:delText>n</w:delText>
              </w:r>
            </w:del>
            <w:del w:id="144" w:author="Qian, Hongjie" w:date="2019-08-28T13:38:00Z">
              <w:r w:rsidDel="00C94470">
                <w:rPr>
                  <w:rFonts w:ascii="Arial" w:hAnsi="Arial" w:cs="Arial"/>
                  <w:sz w:val="24"/>
                  <w:szCs w:val="24"/>
                </w:rPr>
                <w:delText>.</w:delText>
              </w:r>
            </w:del>
          </w:p>
          <w:p w14:paraId="506D4925" w14:textId="2F328769" w:rsidR="00D04A79" w:rsidRPr="00C94470" w:rsidDel="00C94470" w:rsidRDefault="00D04A79">
            <w:pPr>
              <w:jc w:val="left"/>
              <w:rPr>
                <w:del w:id="145" w:author="Qian, Hongjie" w:date="2019-08-28T13:38:00Z"/>
                <w:rFonts w:ascii="Arial" w:hAnsi="Arial" w:cs="Arial"/>
                <w:sz w:val="24"/>
                <w:szCs w:val="24"/>
                <w:rPrChange w:id="146" w:author="Qian, Hongjie" w:date="2019-08-28T13:38:00Z">
                  <w:rPr>
                    <w:del w:id="147" w:author="Qian, Hongjie" w:date="2019-08-28T13:38:00Z"/>
                  </w:rPr>
                </w:rPrChange>
              </w:rPr>
              <w:pPrChange w:id="148" w:author="Qian, Hongjie" w:date="2019-08-28T13:38:00Z">
                <w:pPr>
                  <w:pStyle w:val="ListParagraph"/>
                  <w:numPr>
                    <w:numId w:val="16"/>
                  </w:numPr>
                  <w:ind w:left="720" w:firstLineChars="0" w:hanging="360"/>
                  <w:jc w:val="left"/>
                </w:pPr>
              </w:pPrChange>
            </w:pPr>
            <w:del w:id="149" w:author="Qian, Hongjie" w:date="2019-08-28T13:38:00Z">
              <w:r w:rsidRPr="00C94470" w:rsidDel="00C94470">
                <w:rPr>
                  <w:rFonts w:ascii="Arial" w:hAnsi="Arial" w:cs="Arial"/>
                  <w:sz w:val="24"/>
                  <w:szCs w:val="24"/>
                  <w:rPrChange w:id="150" w:author="Qian, Hongjie" w:date="2019-08-28T13:38:00Z">
                    <w:rPr/>
                  </w:rPrChange>
                </w:rPr>
                <w:delText>If the user sees ‘Open circuit’, check the circuit and wire connection.</w:delText>
              </w:r>
            </w:del>
          </w:p>
          <w:p w14:paraId="0B9BFE97" w14:textId="40818CE7" w:rsidR="00D04A79" w:rsidRPr="00AB37E5" w:rsidRDefault="00D04A79">
            <w:pPr>
              <w:jc w:val="left"/>
              <w:pPrChange w:id="151" w:author="Qian, Hongjie" w:date="2019-08-28T13:38:00Z">
                <w:pPr>
                  <w:pStyle w:val="ListParagraph"/>
                  <w:numPr>
                    <w:numId w:val="16"/>
                  </w:numPr>
                  <w:ind w:left="720" w:firstLineChars="0" w:hanging="360"/>
                  <w:jc w:val="left"/>
                </w:pPr>
              </w:pPrChange>
            </w:pPr>
            <w:del w:id="152" w:author="Qian, Hongjie" w:date="2019-08-28T13:38:00Z">
              <w:r w:rsidDel="00C94470">
                <w:delText>If the user sees other alarms, reset the system.</w:delText>
              </w:r>
            </w:del>
          </w:p>
        </w:tc>
      </w:tr>
    </w:tbl>
    <w:p w14:paraId="7F78BFC5" w14:textId="437DEE86" w:rsidR="00D04A79" w:rsidDel="00493C9E" w:rsidRDefault="00187B73">
      <w:pPr>
        <w:rPr>
          <w:del w:id="153" w:author="Qian, Hongjie" w:date="2019-08-28T15:19:00Z"/>
          <w:rFonts w:ascii="Arial" w:hAnsi="Arial" w:cs="Arial"/>
          <w:sz w:val="24"/>
          <w:szCs w:val="24"/>
        </w:rPr>
      </w:pPr>
      <w:del w:id="154" w:author="Qian, Hongjie" w:date="2019-08-28T15:19:00Z">
        <w:r w:rsidDel="00493C9E">
          <w:rPr>
            <w:rFonts w:ascii="Arial" w:hAnsi="Arial" w:cs="Arial"/>
            <w:sz w:val="24"/>
            <w:szCs w:val="24"/>
          </w:rPr>
          <w:tab/>
        </w:r>
      </w:del>
    </w:p>
    <w:p w14:paraId="50631CF8" w14:textId="75DD8373" w:rsidR="00A635B8" w:rsidRDefault="00A635B8">
      <w:pPr>
        <w:pStyle w:val="Caption"/>
        <w:keepNext/>
        <w:jc w:val="both"/>
        <w:rPr>
          <w:ins w:id="155" w:author="Qian, Hongjie" w:date="2019-08-28T13:32:00Z"/>
        </w:rPr>
        <w:pPrChange w:id="156" w:author="Qian, Hongjie" w:date="2019-08-28T15:19:00Z">
          <w:pPr/>
        </w:pPrChange>
      </w:pPr>
    </w:p>
    <w:p w14:paraId="10D61F68" w14:textId="66268CD3" w:rsidR="00493C9E" w:rsidRDefault="00493C9E">
      <w:pPr>
        <w:pStyle w:val="Caption"/>
        <w:keepNext/>
        <w:rPr>
          <w:ins w:id="157" w:author="Qian, Hongjie" w:date="2019-08-28T15:19:00Z"/>
        </w:rPr>
        <w:pPrChange w:id="158" w:author="Qian, Hongjie" w:date="2019-08-28T15:19:00Z">
          <w:pPr/>
        </w:pPrChange>
      </w:pPr>
      <w:ins w:id="159" w:author="Qian, Hongjie" w:date="2019-08-28T15:19:00Z">
        <w:r>
          <w:t xml:space="preserve">Table </w:t>
        </w:r>
        <w:r>
          <w:fldChar w:fldCharType="begin"/>
        </w:r>
        <w:r>
          <w:instrText xml:space="preserve"> SEQ Table \* ARABIC </w:instrText>
        </w:r>
      </w:ins>
      <w:r>
        <w:fldChar w:fldCharType="separate"/>
      </w:r>
      <w:ins w:id="160" w:author="Qian, Hongjie" w:date="2019-08-28T16:09:00Z">
        <w:r w:rsidR="0032416B">
          <w:rPr>
            <w:noProof/>
          </w:rPr>
          <w:t>3</w:t>
        </w:r>
      </w:ins>
      <w:ins w:id="161" w:author="Qian, Hongjie" w:date="2019-08-28T15:19:00Z">
        <w:r>
          <w:fldChar w:fldCharType="end"/>
        </w:r>
        <w:r>
          <w:t xml:space="preserve"> Alarm description</w:t>
        </w:r>
      </w:ins>
    </w:p>
    <w:tbl>
      <w:tblPr>
        <w:tblStyle w:val="TableGrid"/>
        <w:tblW w:w="0" w:type="auto"/>
        <w:tblLook w:val="04A0" w:firstRow="1" w:lastRow="0" w:firstColumn="1" w:lastColumn="0" w:noHBand="0" w:noVBand="1"/>
        <w:tblPrChange w:id="162" w:author="Qian, Hongjie" w:date="2019-08-28T13:38:00Z">
          <w:tblPr>
            <w:tblStyle w:val="TableGrid"/>
            <w:tblW w:w="0" w:type="auto"/>
            <w:tblLook w:val="04A0" w:firstRow="1" w:lastRow="0" w:firstColumn="1" w:lastColumn="0" w:noHBand="0" w:noVBand="1"/>
          </w:tblPr>
        </w:tblPrChange>
      </w:tblPr>
      <w:tblGrid>
        <w:gridCol w:w="3325"/>
        <w:gridCol w:w="4971"/>
        <w:tblGridChange w:id="163">
          <w:tblGrid>
            <w:gridCol w:w="4148"/>
            <w:gridCol w:w="4148"/>
          </w:tblGrid>
        </w:tblGridChange>
      </w:tblGrid>
      <w:tr w:rsidR="0059217D" w14:paraId="0D874370" w14:textId="77777777" w:rsidTr="00C94470">
        <w:trPr>
          <w:ins w:id="164" w:author="Qian, Hongjie" w:date="2019-08-28T13:24:00Z"/>
        </w:trPr>
        <w:tc>
          <w:tcPr>
            <w:tcW w:w="3325" w:type="dxa"/>
            <w:vAlign w:val="center"/>
            <w:tcPrChange w:id="165" w:author="Qian, Hongjie" w:date="2019-08-28T13:38:00Z">
              <w:tcPr>
                <w:tcW w:w="4148" w:type="dxa"/>
              </w:tcPr>
            </w:tcPrChange>
          </w:tcPr>
          <w:p w14:paraId="34CA321F" w14:textId="0B7205C3" w:rsidR="0059217D" w:rsidRPr="00A635B8" w:rsidRDefault="00A635B8">
            <w:pPr>
              <w:jc w:val="left"/>
              <w:rPr>
                <w:ins w:id="166" w:author="Qian, Hongjie" w:date="2019-08-28T13:24:00Z"/>
                <w:rFonts w:ascii="Arial" w:hAnsi="Arial" w:cs="Arial"/>
                <w:b/>
                <w:bCs/>
                <w:sz w:val="24"/>
                <w:szCs w:val="24"/>
                <w:rPrChange w:id="167" w:author="Qian, Hongjie" w:date="2019-08-28T13:24:00Z">
                  <w:rPr>
                    <w:ins w:id="168" w:author="Qian, Hongjie" w:date="2019-08-28T13:24:00Z"/>
                    <w:rFonts w:ascii="Arial" w:hAnsi="Arial" w:cs="Arial"/>
                    <w:sz w:val="24"/>
                    <w:szCs w:val="24"/>
                  </w:rPr>
                </w:rPrChange>
              </w:rPr>
              <w:pPrChange w:id="169" w:author="Qian, Hongjie" w:date="2019-08-28T13:33:00Z">
                <w:pPr/>
              </w:pPrChange>
            </w:pPr>
            <w:ins w:id="170" w:author="Qian, Hongjie" w:date="2019-08-28T13:24:00Z">
              <w:r w:rsidRPr="00A635B8">
                <w:rPr>
                  <w:rFonts w:ascii="Arial" w:hAnsi="Arial" w:cs="Arial"/>
                  <w:b/>
                  <w:bCs/>
                  <w:sz w:val="24"/>
                  <w:szCs w:val="24"/>
                  <w:rPrChange w:id="171" w:author="Qian, Hongjie" w:date="2019-08-28T13:24:00Z">
                    <w:rPr>
                      <w:rFonts w:ascii="Arial" w:hAnsi="Arial" w:cs="Arial"/>
                      <w:sz w:val="24"/>
                      <w:szCs w:val="24"/>
                    </w:rPr>
                  </w:rPrChange>
                </w:rPr>
                <w:t>Alarm</w:t>
              </w:r>
            </w:ins>
          </w:p>
        </w:tc>
        <w:tc>
          <w:tcPr>
            <w:tcW w:w="4971" w:type="dxa"/>
            <w:vAlign w:val="center"/>
            <w:tcPrChange w:id="172" w:author="Qian, Hongjie" w:date="2019-08-28T13:38:00Z">
              <w:tcPr>
                <w:tcW w:w="4148" w:type="dxa"/>
              </w:tcPr>
            </w:tcPrChange>
          </w:tcPr>
          <w:p w14:paraId="4BF19252" w14:textId="1AEE176F" w:rsidR="0059217D" w:rsidRDefault="00A635B8">
            <w:pPr>
              <w:jc w:val="left"/>
              <w:rPr>
                <w:ins w:id="173" w:author="Qian, Hongjie" w:date="2019-08-28T13:24:00Z"/>
                <w:rFonts w:ascii="Arial" w:hAnsi="Arial" w:cs="Arial"/>
                <w:sz w:val="24"/>
                <w:szCs w:val="24"/>
              </w:rPr>
              <w:pPrChange w:id="174" w:author="Qian, Hongjie" w:date="2019-08-28T13:33:00Z">
                <w:pPr/>
              </w:pPrChange>
            </w:pPr>
            <w:ins w:id="175" w:author="Qian, Hongjie" w:date="2019-08-28T13:24:00Z">
              <w:r w:rsidRPr="009E26E4">
                <w:rPr>
                  <w:rFonts w:ascii="Arial" w:hAnsi="Arial" w:cs="Arial"/>
                  <w:b/>
                  <w:sz w:val="24"/>
                  <w:szCs w:val="24"/>
                </w:rPr>
                <w:t>Desc</w:t>
              </w:r>
              <w:r>
                <w:rPr>
                  <w:rFonts w:ascii="Arial" w:hAnsi="Arial" w:cs="Arial"/>
                  <w:b/>
                  <w:sz w:val="24"/>
                  <w:szCs w:val="24"/>
                </w:rPr>
                <w:t>ription</w:t>
              </w:r>
            </w:ins>
          </w:p>
        </w:tc>
      </w:tr>
      <w:tr w:rsidR="0059217D" w14:paraId="1CE912C1" w14:textId="77777777" w:rsidTr="00C94470">
        <w:trPr>
          <w:ins w:id="176" w:author="Qian, Hongjie" w:date="2019-08-28T13:24:00Z"/>
        </w:trPr>
        <w:tc>
          <w:tcPr>
            <w:tcW w:w="3325" w:type="dxa"/>
            <w:vAlign w:val="center"/>
            <w:tcPrChange w:id="177" w:author="Qian, Hongjie" w:date="2019-08-28T13:38:00Z">
              <w:tcPr>
                <w:tcW w:w="4148" w:type="dxa"/>
              </w:tcPr>
            </w:tcPrChange>
          </w:tcPr>
          <w:p w14:paraId="1932C587" w14:textId="06241102" w:rsidR="0059217D" w:rsidRDefault="00A635B8">
            <w:pPr>
              <w:jc w:val="left"/>
              <w:rPr>
                <w:ins w:id="178" w:author="Qian, Hongjie" w:date="2019-08-28T13:24:00Z"/>
                <w:rFonts w:ascii="Arial" w:hAnsi="Arial" w:cs="Arial"/>
                <w:sz w:val="24"/>
                <w:szCs w:val="24"/>
              </w:rPr>
              <w:pPrChange w:id="179" w:author="Qian, Hongjie" w:date="2019-08-28T13:33:00Z">
                <w:pPr/>
              </w:pPrChange>
            </w:pPr>
            <w:ins w:id="180" w:author="Qian, Hongjie" w:date="2019-08-28T13:30:00Z">
              <w:r w:rsidRPr="00A635B8">
                <w:rPr>
                  <w:rFonts w:ascii="Arial" w:hAnsi="Arial" w:cs="Arial"/>
                  <w:sz w:val="24"/>
                  <w:szCs w:val="24"/>
                </w:rPr>
                <w:t>DAC open circuit or compliance voltage violation</w:t>
              </w:r>
            </w:ins>
          </w:p>
        </w:tc>
        <w:tc>
          <w:tcPr>
            <w:tcW w:w="4971" w:type="dxa"/>
            <w:vAlign w:val="center"/>
            <w:tcPrChange w:id="181" w:author="Qian, Hongjie" w:date="2019-08-28T13:38:00Z">
              <w:tcPr>
                <w:tcW w:w="4148" w:type="dxa"/>
              </w:tcPr>
            </w:tcPrChange>
          </w:tcPr>
          <w:p w14:paraId="4BD09B77" w14:textId="6D9A6C36" w:rsidR="0059217D" w:rsidRDefault="00A635B8">
            <w:pPr>
              <w:jc w:val="left"/>
              <w:rPr>
                <w:ins w:id="182" w:author="Qian, Hongjie" w:date="2019-08-28T13:24:00Z"/>
                <w:rFonts w:ascii="Arial" w:hAnsi="Arial" w:cs="Arial"/>
                <w:sz w:val="24"/>
                <w:szCs w:val="24"/>
              </w:rPr>
              <w:pPrChange w:id="183" w:author="Qian, Hongjie" w:date="2019-08-28T13:33:00Z">
                <w:pPr/>
              </w:pPrChange>
            </w:pPr>
            <w:ins w:id="184" w:author="Qian, Hongjie" w:date="2019-08-28T13:32:00Z">
              <w:r>
                <w:rPr>
                  <w:rFonts w:ascii="Arial" w:hAnsi="Arial" w:cs="Arial"/>
                  <w:sz w:val="24"/>
                  <w:szCs w:val="24"/>
                </w:rPr>
                <w:t>Th</w:t>
              </w:r>
            </w:ins>
            <w:ins w:id="185" w:author="Qian, Hongjie" w:date="2019-08-28T13:33:00Z">
              <w:r>
                <w:rPr>
                  <w:rFonts w:ascii="Arial" w:hAnsi="Arial" w:cs="Arial"/>
                  <w:sz w:val="24"/>
                  <w:szCs w:val="24"/>
                </w:rPr>
                <w:t xml:space="preserve">ere is an </w:t>
              </w:r>
            </w:ins>
            <w:ins w:id="186" w:author="Qian, Hongjie" w:date="2019-08-28T13:32:00Z">
              <w:r w:rsidRPr="00A635B8">
                <w:rPr>
                  <w:rFonts w:ascii="Arial" w:hAnsi="Arial" w:cs="Arial"/>
                  <w:sz w:val="24"/>
                  <w:szCs w:val="24"/>
                </w:rPr>
                <w:t>open circuit or a compliance voltage violation in IOUT</w:t>
              </w:r>
            </w:ins>
            <w:ins w:id="187" w:author="Qian, Hongjie" w:date="2019-08-28T13:33:00Z">
              <w:r>
                <w:rPr>
                  <w:rFonts w:ascii="Arial" w:hAnsi="Arial" w:cs="Arial"/>
                  <w:sz w:val="24"/>
                  <w:szCs w:val="24"/>
                </w:rPr>
                <w:t xml:space="preserve"> l</w:t>
              </w:r>
            </w:ins>
            <w:ins w:id="188" w:author="Qian, Hongjie" w:date="2019-08-28T13:32:00Z">
              <w:r w:rsidRPr="00A635B8">
                <w:rPr>
                  <w:rFonts w:ascii="Arial" w:hAnsi="Arial" w:cs="Arial"/>
                  <w:sz w:val="24"/>
                  <w:szCs w:val="24"/>
                </w:rPr>
                <w:t>oading.</w:t>
              </w:r>
            </w:ins>
            <w:ins w:id="189" w:author="Qian, Hongjie" w:date="2019-08-28T13:33:00Z">
              <w:r>
                <w:rPr>
                  <w:rFonts w:ascii="Arial" w:hAnsi="Arial" w:cs="Arial"/>
                  <w:sz w:val="24"/>
                  <w:szCs w:val="24"/>
                </w:rPr>
                <w:t xml:space="preserve"> The user can check the circuit and wire connection.</w:t>
              </w:r>
            </w:ins>
          </w:p>
        </w:tc>
      </w:tr>
      <w:tr w:rsidR="0059217D" w14:paraId="3C54B9EA" w14:textId="77777777" w:rsidTr="00C94470">
        <w:trPr>
          <w:ins w:id="190" w:author="Qian, Hongjie" w:date="2019-08-28T13:24:00Z"/>
        </w:trPr>
        <w:tc>
          <w:tcPr>
            <w:tcW w:w="3325" w:type="dxa"/>
            <w:vAlign w:val="center"/>
            <w:tcPrChange w:id="191" w:author="Qian, Hongjie" w:date="2019-08-28T13:38:00Z">
              <w:tcPr>
                <w:tcW w:w="4148" w:type="dxa"/>
              </w:tcPr>
            </w:tcPrChange>
          </w:tcPr>
          <w:p w14:paraId="34812685" w14:textId="7D66EEC6" w:rsidR="0059217D" w:rsidRDefault="00A635B8">
            <w:pPr>
              <w:jc w:val="left"/>
              <w:rPr>
                <w:ins w:id="192" w:author="Qian, Hongjie" w:date="2019-08-28T13:24:00Z"/>
                <w:rFonts w:ascii="Arial" w:hAnsi="Arial" w:cs="Arial"/>
                <w:sz w:val="24"/>
                <w:szCs w:val="24"/>
              </w:rPr>
              <w:pPrChange w:id="193" w:author="Qian, Hongjie" w:date="2019-08-28T13:33:00Z">
                <w:pPr/>
              </w:pPrChange>
            </w:pPr>
            <w:ins w:id="194" w:author="Qian, Hongjie" w:date="2019-08-28T13:30:00Z">
              <w:r w:rsidRPr="00A635B8">
                <w:rPr>
                  <w:rFonts w:ascii="Arial" w:hAnsi="Arial" w:cs="Arial"/>
                  <w:sz w:val="24"/>
                  <w:szCs w:val="24"/>
                </w:rPr>
                <w:t xml:space="preserve">DAC die temperature over 142 </w:t>
              </w:r>
              <w:proofErr w:type="spellStart"/>
              <w:r w:rsidRPr="00A635B8">
                <w:rPr>
                  <w:rFonts w:ascii="Arial" w:hAnsi="Arial" w:cs="Arial"/>
                  <w:sz w:val="24"/>
                  <w:szCs w:val="24"/>
                </w:rPr>
                <w:t>degC</w:t>
              </w:r>
            </w:ins>
            <w:proofErr w:type="spellEnd"/>
          </w:p>
        </w:tc>
        <w:tc>
          <w:tcPr>
            <w:tcW w:w="4971" w:type="dxa"/>
            <w:vAlign w:val="center"/>
            <w:tcPrChange w:id="195" w:author="Qian, Hongjie" w:date="2019-08-28T13:38:00Z">
              <w:tcPr>
                <w:tcW w:w="4148" w:type="dxa"/>
              </w:tcPr>
            </w:tcPrChange>
          </w:tcPr>
          <w:p w14:paraId="59AF7CD4" w14:textId="1BA525D2" w:rsidR="0059217D" w:rsidRDefault="00A86B74">
            <w:pPr>
              <w:jc w:val="left"/>
              <w:rPr>
                <w:ins w:id="196" w:author="Qian, Hongjie" w:date="2019-08-28T13:24:00Z"/>
                <w:rFonts w:ascii="Arial" w:hAnsi="Arial" w:cs="Arial"/>
                <w:sz w:val="24"/>
                <w:szCs w:val="24"/>
              </w:rPr>
              <w:pPrChange w:id="197" w:author="Qian, Hongjie" w:date="2019-08-28T13:33:00Z">
                <w:pPr/>
              </w:pPrChange>
            </w:pPr>
            <w:ins w:id="198" w:author="Qian, Hongjie" w:date="2019-08-28T13:34:00Z">
              <w:r>
                <w:rPr>
                  <w:rFonts w:ascii="Arial" w:hAnsi="Arial" w:cs="Arial"/>
                  <w:sz w:val="24"/>
                  <w:szCs w:val="24"/>
                </w:rPr>
                <w:t>The DAC die temperature is over</w:t>
              </w:r>
            </w:ins>
            <w:ins w:id="199" w:author="Qian, Hongjie" w:date="2019-08-28T13:35:00Z">
              <w:r w:rsidR="00100619">
                <w:rPr>
                  <w:rFonts w:ascii="Arial" w:hAnsi="Arial" w:cs="Arial"/>
                  <w:sz w:val="24"/>
                  <w:szCs w:val="24"/>
                </w:rPr>
                <w:t xml:space="preserve"> </w:t>
              </w:r>
              <w:r w:rsidR="00100619" w:rsidRPr="00100619">
                <w:rPr>
                  <w:rFonts w:ascii="Arial" w:hAnsi="Arial" w:cs="Arial"/>
                  <w:sz w:val="24"/>
                  <w:szCs w:val="24"/>
                </w:rPr>
                <w:t>142°C.</w:t>
              </w:r>
            </w:ins>
            <w:ins w:id="200" w:author="Qian, Hongjie" w:date="2019-08-28T16:14:00Z">
              <w:r w:rsidR="0032416B">
                <w:rPr>
                  <w:rFonts w:ascii="Arial" w:hAnsi="Arial" w:cs="Arial"/>
                  <w:sz w:val="24"/>
                  <w:szCs w:val="24"/>
                </w:rPr>
                <w:t xml:space="preserve"> </w:t>
              </w:r>
              <w:r w:rsidR="0032416B">
                <w:rPr>
                  <w:rFonts w:ascii="Arial" w:hAnsi="Arial" w:cs="Arial"/>
                  <w:sz w:val="24"/>
                  <w:szCs w:val="24"/>
                </w:rPr>
                <w:t>The user can restart the whole system.</w:t>
              </w:r>
            </w:ins>
            <w:bookmarkStart w:id="201" w:name="_GoBack"/>
            <w:bookmarkEnd w:id="201"/>
            <w:ins w:id="202" w:author="Qian, Hongjie" w:date="2019-08-28T13:37:00Z">
              <w:r w:rsidR="00100619">
                <w:rPr>
                  <w:rFonts w:ascii="Arial" w:hAnsi="Arial" w:cs="Arial"/>
                  <w:sz w:val="24"/>
                  <w:szCs w:val="24"/>
                </w:rPr>
                <w:t xml:space="preserve"> </w:t>
              </w:r>
            </w:ins>
          </w:p>
        </w:tc>
      </w:tr>
      <w:tr w:rsidR="0059217D" w14:paraId="56BBA2A2" w14:textId="77777777" w:rsidTr="00C94470">
        <w:trPr>
          <w:ins w:id="203" w:author="Qian, Hongjie" w:date="2019-08-28T13:24:00Z"/>
        </w:trPr>
        <w:tc>
          <w:tcPr>
            <w:tcW w:w="3325" w:type="dxa"/>
            <w:vAlign w:val="center"/>
            <w:tcPrChange w:id="204" w:author="Qian, Hongjie" w:date="2019-08-28T13:38:00Z">
              <w:tcPr>
                <w:tcW w:w="4148" w:type="dxa"/>
              </w:tcPr>
            </w:tcPrChange>
          </w:tcPr>
          <w:p w14:paraId="196D2B3D" w14:textId="7206DEA6" w:rsidR="0059217D" w:rsidRDefault="00A635B8">
            <w:pPr>
              <w:jc w:val="left"/>
              <w:rPr>
                <w:ins w:id="205" w:author="Qian, Hongjie" w:date="2019-08-28T13:24:00Z"/>
                <w:rFonts w:ascii="Arial" w:hAnsi="Arial" w:cs="Arial"/>
                <w:sz w:val="24"/>
                <w:szCs w:val="24"/>
              </w:rPr>
              <w:pPrChange w:id="206" w:author="Qian, Hongjie" w:date="2019-08-28T13:33:00Z">
                <w:pPr/>
              </w:pPrChange>
            </w:pPr>
            <w:ins w:id="207" w:author="Qian, Hongjie" w:date="2019-08-28T13:31:00Z">
              <w:r w:rsidRPr="00A635B8">
                <w:rPr>
                  <w:rFonts w:ascii="Arial" w:hAnsi="Arial" w:cs="Arial"/>
                  <w:sz w:val="24"/>
                  <w:szCs w:val="24"/>
                </w:rPr>
                <w:t>DAC code is slewing</w:t>
              </w:r>
            </w:ins>
          </w:p>
        </w:tc>
        <w:tc>
          <w:tcPr>
            <w:tcW w:w="4971" w:type="dxa"/>
            <w:vAlign w:val="center"/>
            <w:tcPrChange w:id="208" w:author="Qian, Hongjie" w:date="2019-08-28T13:38:00Z">
              <w:tcPr>
                <w:tcW w:w="4148" w:type="dxa"/>
              </w:tcPr>
            </w:tcPrChange>
          </w:tcPr>
          <w:p w14:paraId="0C2085DA" w14:textId="5B3D0CCF" w:rsidR="0059217D" w:rsidRDefault="00100619">
            <w:pPr>
              <w:jc w:val="left"/>
              <w:rPr>
                <w:ins w:id="209" w:author="Qian, Hongjie" w:date="2019-08-28T13:24:00Z"/>
                <w:rFonts w:ascii="Arial" w:hAnsi="Arial" w:cs="Arial"/>
                <w:sz w:val="24"/>
                <w:szCs w:val="24"/>
              </w:rPr>
              <w:pPrChange w:id="210" w:author="Qian, Hongjie" w:date="2019-08-28T13:33:00Z">
                <w:pPr/>
              </w:pPrChange>
            </w:pPr>
            <w:ins w:id="211" w:author="Qian, Hongjie" w:date="2019-08-28T13:36:00Z">
              <w:r w:rsidRPr="00100619">
                <w:rPr>
                  <w:rFonts w:ascii="Arial" w:hAnsi="Arial" w:cs="Arial"/>
                  <w:sz w:val="24"/>
                  <w:szCs w:val="24"/>
                </w:rPr>
                <w:t>DAC code is slewing as determined by SRCLK and SRSTEP</w:t>
              </w:r>
              <w:r>
                <w:rPr>
                  <w:rFonts w:ascii="Arial" w:hAnsi="Arial" w:cs="Arial"/>
                  <w:sz w:val="24"/>
                  <w:szCs w:val="24"/>
                </w:rPr>
                <w:t>.</w:t>
              </w:r>
            </w:ins>
            <w:ins w:id="212" w:author="Qian, Hongjie" w:date="2019-08-28T13:37:00Z">
              <w:r>
                <w:rPr>
                  <w:rFonts w:ascii="Arial" w:hAnsi="Arial" w:cs="Arial"/>
                  <w:sz w:val="24"/>
                  <w:szCs w:val="24"/>
                </w:rPr>
                <w:t xml:space="preserve"> The user can restart the whole system.</w:t>
              </w:r>
            </w:ins>
          </w:p>
        </w:tc>
      </w:tr>
      <w:tr w:rsidR="0059217D" w14:paraId="45FB86C1" w14:textId="77777777" w:rsidTr="00C94470">
        <w:trPr>
          <w:ins w:id="213" w:author="Qian, Hongjie" w:date="2019-08-28T13:24:00Z"/>
        </w:trPr>
        <w:tc>
          <w:tcPr>
            <w:tcW w:w="3325" w:type="dxa"/>
            <w:vAlign w:val="center"/>
            <w:tcPrChange w:id="214" w:author="Qian, Hongjie" w:date="2019-08-28T13:38:00Z">
              <w:tcPr>
                <w:tcW w:w="4148" w:type="dxa"/>
              </w:tcPr>
            </w:tcPrChange>
          </w:tcPr>
          <w:p w14:paraId="775B01A8" w14:textId="47EFEE04" w:rsidR="0059217D" w:rsidRDefault="00A635B8">
            <w:pPr>
              <w:jc w:val="left"/>
              <w:rPr>
                <w:ins w:id="215" w:author="Qian, Hongjie" w:date="2019-08-28T13:24:00Z"/>
                <w:rFonts w:ascii="Arial" w:hAnsi="Arial" w:cs="Arial"/>
                <w:sz w:val="24"/>
                <w:szCs w:val="24"/>
              </w:rPr>
              <w:pPrChange w:id="216" w:author="Qian, Hongjie" w:date="2019-08-28T13:33:00Z">
                <w:pPr/>
              </w:pPrChange>
            </w:pPr>
            <w:ins w:id="217" w:author="Qian, Hongjie" w:date="2019-08-28T13:31:00Z">
              <w:r w:rsidRPr="00A635B8">
                <w:rPr>
                  <w:rFonts w:ascii="Arial" w:hAnsi="Arial" w:cs="Arial"/>
                  <w:sz w:val="24"/>
                  <w:szCs w:val="24"/>
                </w:rPr>
                <w:t>DAC watchdog timer timeout</w:t>
              </w:r>
            </w:ins>
          </w:p>
        </w:tc>
        <w:tc>
          <w:tcPr>
            <w:tcW w:w="4971" w:type="dxa"/>
            <w:vAlign w:val="center"/>
            <w:tcPrChange w:id="218" w:author="Qian, Hongjie" w:date="2019-08-28T13:38:00Z">
              <w:tcPr>
                <w:tcW w:w="4148" w:type="dxa"/>
              </w:tcPr>
            </w:tcPrChange>
          </w:tcPr>
          <w:p w14:paraId="795B7DF1" w14:textId="212F63E4" w:rsidR="0059217D" w:rsidRDefault="00100619">
            <w:pPr>
              <w:jc w:val="left"/>
              <w:rPr>
                <w:ins w:id="219" w:author="Qian, Hongjie" w:date="2019-08-28T13:24:00Z"/>
                <w:rFonts w:ascii="Arial" w:hAnsi="Arial" w:cs="Arial"/>
                <w:sz w:val="24"/>
                <w:szCs w:val="24"/>
              </w:rPr>
              <w:pPrChange w:id="220" w:author="Qian, Hongjie" w:date="2019-08-28T13:33:00Z">
                <w:pPr/>
              </w:pPrChange>
            </w:pPr>
            <w:ins w:id="221" w:author="Qian, Hongjie" w:date="2019-08-28T13:36:00Z">
              <w:r>
                <w:rPr>
                  <w:rFonts w:ascii="Arial" w:hAnsi="Arial" w:cs="Arial"/>
                  <w:sz w:val="24"/>
                  <w:szCs w:val="24"/>
                </w:rPr>
                <w:t xml:space="preserve">There is </w:t>
              </w:r>
              <w:r w:rsidRPr="00100619">
                <w:rPr>
                  <w:rFonts w:ascii="Arial" w:hAnsi="Arial" w:cs="Arial"/>
                  <w:sz w:val="24"/>
                  <w:szCs w:val="24"/>
                </w:rPr>
                <w:t>watchdog timer timeout.</w:t>
              </w:r>
            </w:ins>
            <w:ins w:id="222" w:author="Qian, Hongjie" w:date="2019-08-28T13:38:00Z">
              <w:r>
                <w:rPr>
                  <w:rFonts w:ascii="Arial" w:hAnsi="Arial" w:cs="Arial"/>
                  <w:sz w:val="24"/>
                  <w:szCs w:val="24"/>
                </w:rPr>
                <w:t xml:space="preserve"> The user can restart the whole system.</w:t>
              </w:r>
            </w:ins>
          </w:p>
        </w:tc>
      </w:tr>
      <w:tr w:rsidR="0059217D" w14:paraId="40B70F43" w14:textId="77777777" w:rsidTr="00C94470">
        <w:trPr>
          <w:ins w:id="223" w:author="Qian, Hongjie" w:date="2019-08-28T13:24:00Z"/>
        </w:trPr>
        <w:tc>
          <w:tcPr>
            <w:tcW w:w="3325" w:type="dxa"/>
            <w:vAlign w:val="center"/>
            <w:tcPrChange w:id="224" w:author="Qian, Hongjie" w:date="2019-08-28T13:38:00Z">
              <w:tcPr>
                <w:tcW w:w="4148" w:type="dxa"/>
              </w:tcPr>
            </w:tcPrChange>
          </w:tcPr>
          <w:p w14:paraId="5D6D6BDC" w14:textId="58497672" w:rsidR="0059217D" w:rsidRDefault="00A635B8">
            <w:pPr>
              <w:jc w:val="left"/>
              <w:rPr>
                <w:ins w:id="225" w:author="Qian, Hongjie" w:date="2019-08-28T13:24:00Z"/>
                <w:rFonts w:ascii="Arial" w:hAnsi="Arial" w:cs="Arial"/>
                <w:sz w:val="24"/>
                <w:szCs w:val="24"/>
              </w:rPr>
              <w:pPrChange w:id="226" w:author="Qian, Hongjie" w:date="2019-08-28T13:33:00Z">
                <w:pPr/>
              </w:pPrChange>
            </w:pPr>
            <w:ins w:id="227" w:author="Qian, Hongjie" w:date="2019-08-28T13:31:00Z">
              <w:r w:rsidRPr="00A635B8">
                <w:rPr>
                  <w:rFonts w:ascii="Arial" w:hAnsi="Arial" w:cs="Arial"/>
                  <w:sz w:val="24"/>
                  <w:szCs w:val="24"/>
                </w:rPr>
                <w:t>DAC SPI CRC error</w:t>
              </w:r>
            </w:ins>
          </w:p>
        </w:tc>
        <w:tc>
          <w:tcPr>
            <w:tcW w:w="4971" w:type="dxa"/>
            <w:vAlign w:val="center"/>
            <w:tcPrChange w:id="228" w:author="Qian, Hongjie" w:date="2019-08-28T13:38:00Z">
              <w:tcPr>
                <w:tcW w:w="4148" w:type="dxa"/>
              </w:tcPr>
            </w:tcPrChange>
          </w:tcPr>
          <w:p w14:paraId="49CFB748" w14:textId="5B5880BA" w:rsidR="0059217D" w:rsidRDefault="00100619">
            <w:pPr>
              <w:jc w:val="left"/>
              <w:rPr>
                <w:ins w:id="229" w:author="Qian, Hongjie" w:date="2019-08-28T13:24:00Z"/>
                <w:rFonts w:ascii="Arial" w:hAnsi="Arial" w:cs="Arial"/>
                <w:sz w:val="24"/>
                <w:szCs w:val="24"/>
              </w:rPr>
              <w:pPrChange w:id="230" w:author="Qian, Hongjie" w:date="2019-08-28T13:33:00Z">
                <w:pPr/>
              </w:pPrChange>
            </w:pPr>
            <w:ins w:id="231" w:author="Qian, Hongjie" w:date="2019-08-28T13:36:00Z">
              <w:r>
                <w:rPr>
                  <w:rFonts w:ascii="Arial" w:hAnsi="Arial" w:cs="Arial"/>
                  <w:sz w:val="24"/>
                  <w:szCs w:val="24"/>
                </w:rPr>
                <w:t xml:space="preserve">There is </w:t>
              </w:r>
              <w:r w:rsidRPr="00100619">
                <w:rPr>
                  <w:rFonts w:ascii="Arial" w:hAnsi="Arial" w:cs="Arial"/>
                  <w:sz w:val="24"/>
                  <w:szCs w:val="24"/>
                </w:rPr>
                <w:t>CRC error on SPI frame</w:t>
              </w:r>
            </w:ins>
            <w:ins w:id="232" w:author="Qian, Hongjie" w:date="2019-08-28T13:37:00Z">
              <w:r>
                <w:rPr>
                  <w:rFonts w:ascii="Arial" w:hAnsi="Arial" w:cs="Arial"/>
                  <w:sz w:val="24"/>
                  <w:szCs w:val="24"/>
                </w:rPr>
                <w:t>.</w:t>
              </w:r>
            </w:ins>
            <w:ins w:id="233" w:author="Qian, Hongjie" w:date="2019-08-28T13:38:00Z">
              <w:r>
                <w:rPr>
                  <w:rFonts w:ascii="Arial" w:hAnsi="Arial" w:cs="Arial"/>
                  <w:sz w:val="24"/>
                  <w:szCs w:val="24"/>
                </w:rPr>
                <w:t xml:space="preserve"> The user can restart the whole system.</w:t>
              </w:r>
            </w:ins>
          </w:p>
        </w:tc>
      </w:tr>
    </w:tbl>
    <w:p w14:paraId="480A4FC8" w14:textId="77777777" w:rsidR="0059217D" w:rsidRDefault="00187B73" w:rsidP="00D04A79">
      <w:pPr>
        <w:rPr>
          <w:ins w:id="234" w:author="Qian, Hongjie" w:date="2019-08-28T13:22:00Z"/>
          <w:rFonts w:ascii="Arial" w:hAnsi="Arial" w:cs="Arial"/>
          <w:sz w:val="24"/>
          <w:szCs w:val="24"/>
        </w:rPr>
      </w:pPr>
      <w:r>
        <w:rPr>
          <w:rFonts w:ascii="Arial" w:hAnsi="Arial" w:cs="Arial"/>
          <w:sz w:val="24"/>
          <w:szCs w:val="24"/>
        </w:rPr>
        <w:tab/>
      </w:r>
    </w:p>
    <w:p w14:paraId="5661F5F4" w14:textId="7A8E817B" w:rsidR="00D04A79" w:rsidRPr="00770362" w:rsidRDefault="00187B73" w:rsidP="00D04A79">
      <w:pPr>
        <w:rPr>
          <w:rFonts w:ascii="Arial" w:hAnsi="Arial" w:cs="Arial"/>
          <w:sz w:val="24"/>
          <w:szCs w:val="24"/>
        </w:rPr>
      </w:pPr>
      <w:r>
        <w:rPr>
          <w:rFonts w:ascii="Arial" w:hAnsi="Arial" w:cs="Arial"/>
          <w:sz w:val="24"/>
          <w:szCs w:val="24"/>
        </w:rPr>
        <w:t xml:space="preserve">If </w:t>
      </w:r>
      <w:r w:rsidRPr="00187B73">
        <w:rPr>
          <w:rFonts w:ascii="Arial" w:hAnsi="Arial" w:cs="Arial"/>
          <w:sz w:val="24"/>
          <w:szCs w:val="24"/>
        </w:rPr>
        <w:t xml:space="preserve">the </w:t>
      </w:r>
      <w:proofErr w:type="spellStart"/>
      <w:r w:rsidRPr="00187B73">
        <w:rPr>
          <w:rFonts w:ascii="Arial" w:hAnsi="Arial" w:cs="Arial"/>
          <w:sz w:val="24"/>
          <w:szCs w:val="24"/>
        </w:rPr>
        <w:t>μLED</w:t>
      </w:r>
      <w:proofErr w:type="spellEnd"/>
      <w:r>
        <w:rPr>
          <w:rFonts w:ascii="Arial" w:hAnsi="Arial" w:cs="Arial"/>
          <w:sz w:val="24"/>
          <w:szCs w:val="24"/>
        </w:rPr>
        <w:t xml:space="preserve"> is not lighting up normally, please follow the procedure in Section 4.</w:t>
      </w:r>
    </w:p>
    <w:p w14:paraId="0725888E" w14:textId="77777777" w:rsidR="00D04A79" w:rsidRPr="00D04A79" w:rsidRDefault="00D04A79" w:rsidP="00D04A79">
      <w:pPr>
        <w:pStyle w:val="ListParagraph"/>
        <w:numPr>
          <w:ilvl w:val="1"/>
          <w:numId w:val="6"/>
        </w:numPr>
        <w:ind w:firstLineChars="0"/>
        <w:rPr>
          <w:rFonts w:ascii="Arial" w:hAnsi="Arial" w:cs="Arial"/>
          <w:b/>
          <w:sz w:val="32"/>
          <w:szCs w:val="32"/>
        </w:rPr>
      </w:pPr>
      <w:r>
        <w:rPr>
          <w:rFonts w:ascii="Arial" w:hAnsi="Arial" w:cs="Arial"/>
          <w:b/>
          <w:sz w:val="32"/>
          <w:szCs w:val="32"/>
        </w:rPr>
        <w:t>Board Disconnection</w:t>
      </w:r>
    </w:p>
    <w:p w14:paraId="45F46D2D" w14:textId="77777777" w:rsidR="00D04A79" w:rsidRPr="001941F4" w:rsidRDefault="00D04A79" w:rsidP="00D04A79">
      <w:pPr>
        <w:ind w:firstLine="360"/>
        <w:rPr>
          <w:rFonts w:ascii="Arial" w:hAnsi="Arial" w:cs="Arial"/>
          <w:sz w:val="24"/>
          <w:szCs w:val="32"/>
        </w:rPr>
      </w:pPr>
      <w:r>
        <w:rPr>
          <w:rFonts w:ascii="Arial" w:hAnsi="Arial" w:cs="Arial"/>
          <w:sz w:val="24"/>
          <w:szCs w:val="32"/>
        </w:rPr>
        <w:t>Click on ‘Disconnect’ on GUI. Then, disconnect the USB from your computer and turn off the power on the board.</w:t>
      </w:r>
    </w:p>
    <w:p w14:paraId="07215C9F" w14:textId="77777777" w:rsidR="005B7497" w:rsidRDefault="00D04A79" w:rsidP="005B7497">
      <w:pPr>
        <w:keepNext/>
      </w:pPr>
      <w:r>
        <w:rPr>
          <w:noProof/>
          <w:lang w:eastAsia="en-US"/>
        </w:rPr>
        <w:lastRenderedPageBreak/>
        <w:drawing>
          <wp:inline distT="0" distB="0" distL="0" distR="0" wp14:anchorId="16F3131C" wp14:editId="0630DDE3">
            <wp:extent cx="5274310" cy="929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29640"/>
                    </a:xfrm>
                    <a:prstGeom prst="rect">
                      <a:avLst/>
                    </a:prstGeom>
                  </pic:spPr>
                </pic:pic>
              </a:graphicData>
            </a:graphic>
          </wp:inline>
        </w:drawing>
      </w:r>
    </w:p>
    <w:p w14:paraId="4D0D3D06" w14:textId="326460B3" w:rsidR="00D04A79" w:rsidRDefault="005B7497" w:rsidP="005B7497">
      <w:pPr>
        <w:pStyle w:val="Caption"/>
        <w:rPr>
          <w:rFonts w:cs="Arial"/>
          <w:b/>
          <w:sz w:val="28"/>
          <w:szCs w:val="28"/>
        </w:rPr>
      </w:pPr>
      <w:r>
        <w:t xml:space="preserve">Figure </w:t>
      </w:r>
      <w:fldSimple w:instr=" SEQ Figure \* ARABIC ">
        <w:r w:rsidR="0032416B">
          <w:rPr>
            <w:noProof/>
          </w:rPr>
          <w:t>19</w:t>
        </w:r>
      </w:fldSimple>
      <w:r>
        <w:t xml:space="preserve"> Board disconnection</w:t>
      </w:r>
      <w:ins w:id="235" w:author="Seymour, John" w:date="2019-08-27T17:28:00Z">
        <w:r w:rsidR="006D02C1">
          <w:rPr>
            <w:rFonts w:cs="Arial"/>
            <w:noProof/>
            <w:lang w:eastAsia="en-US"/>
          </w:rPr>
          <mc:AlternateContent>
            <mc:Choice Requires="wps">
              <w:drawing>
                <wp:inline distT="0" distB="0" distL="0" distR="0" wp14:anchorId="2AE7C69E" wp14:editId="78E6987D">
                  <wp:extent cx="4690745" cy="1766016"/>
                  <wp:effectExtent l="0" t="0" r="14605" b="24765"/>
                  <wp:docPr id="9" name="Rectangle 9"/>
                  <wp:cNvGraphicFramePr/>
                  <a:graphic xmlns:a="http://schemas.openxmlformats.org/drawingml/2006/main">
                    <a:graphicData uri="http://schemas.microsoft.com/office/word/2010/wordprocessingShape">
                      <wps:wsp>
                        <wps:cNvSpPr/>
                        <wps:spPr>
                          <a:xfrm>
                            <a:off x="0" y="0"/>
                            <a:ext cx="4690745" cy="1766016"/>
                          </a:xfrm>
                          <a:prstGeom prst="rect">
                            <a:avLst/>
                          </a:prstGeom>
                          <a:solidFill>
                            <a:schemeClr val="bg1"/>
                          </a:solidFill>
                        </wps:spPr>
                        <wps:style>
                          <a:lnRef idx="1">
                            <a:schemeClr val="accent3"/>
                          </a:lnRef>
                          <a:fillRef idx="2">
                            <a:schemeClr val="accent3"/>
                          </a:fillRef>
                          <a:effectRef idx="1">
                            <a:schemeClr val="accent3"/>
                          </a:effectRef>
                          <a:fontRef idx="minor">
                            <a:schemeClr val="dk1"/>
                          </a:fontRef>
                        </wps:style>
                        <wps:txbx>
                          <w:txbxContent>
                            <w:p w14:paraId="5ECB2B4C" w14:textId="77777777" w:rsidR="006D02C1" w:rsidRPr="00893F89" w:rsidRDefault="006D02C1" w:rsidP="006D02C1">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p>
                            <w:p w14:paraId="3348EF55" w14:textId="710C03CE" w:rsidR="006D02C1" w:rsidRPr="00893F89" w:rsidRDefault="006D02C1" w:rsidP="006D02C1">
                              <w:pPr>
                                <w:jc w:val="center"/>
                                <w:rPr>
                                  <w:rFonts w:ascii="Arial" w:hAnsi="Arial" w:cs="Arial"/>
                                  <w:b/>
                                  <w:color w:val="000000" w:themeColor="text1"/>
                                  <w:sz w:val="32"/>
                                  <w:szCs w:val="32"/>
                                </w:rPr>
                              </w:pPr>
                              <w:r>
                                <w:rPr>
                                  <w:rFonts w:ascii="Arial" w:hAnsi="Arial" w:cs="Arial"/>
                                  <w:b/>
                                  <w:color w:val="000000" w:themeColor="text1"/>
                                  <w:sz w:val="32"/>
                                  <w:szCs w:val="32"/>
                                </w:rPr>
                                <w:t>Disable software/GUI prior to powering down system.</w:t>
                              </w:r>
                              <w:ins w:id="236" w:author="Qian, Hongjie" w:date="2019-08-28T16:00:00Z">
                                <w:r w:rsidR="00275A1C">
                                  <w:rPr>
                                    <w:rFonts w:ascii="Arial" w:hAnsi="Arial" w:cs="Arial"/>
                                    <w:b/>
                                    <w:color w:val="000000" w:themeColor="text1"/>
                                    <w:sz w:val="32"/>
                                    <w:szCs w:val="32"/>
                                  </w:rPr>
                                  <w:t xml:space="preserve"> </w:t>
                                </w:r>
                              </w:ins>
                              <w:r w:rsidRPr="00893F89">
                                <w:rPr>
                                  <w:rFonts w:ascii="Arial" w:hAnsi="Arial" w:cs="Arial"/>
                                  <w:b/>
                                  <w:color w:val="000000" w:themeColor="text1"/>
                                  <w:sz w:val="32"/>
                                  <w:szCs w:val="32"/>
                                </w:rPr>
                                <w:t xml:space="preserve">Otherwise, it </w:t>
                              </w:r>
                              <w:r w:rsidRPr="00B21DE4">
                                <w:rPr>
                                  <w:rFonts w:ascii="Arial" w:hAnsi="Arial" w:cs="Arial"/>
                                  <w:b/>
                                  <w:color w:val="000000" w:themeColor="text1"/>
                                  <w:sz w:val="32"/>
                                  <w:szCs w:val="32"/>
                                  <w:u w:val="single"/>
                                </w:rPr>
                                <w:t>WILL</w:t>
                              </w:r>
                              <w:r w:rsidRPr="00893F89">
                                <w:rPr>
                                  <w:rFonts w:ascii="Arial" w:hAnsi="Arial" w:cs="Arial"/>
                                  <w:b/>
                                  <w:color w:val="000000" w:themeColor="text1"/>
                                  <w:sz w:val="32"/>
                                  <w:szCs w:val="32"/>
                                </w:rPr>
                                <w:t xml:space="preserve"> damage the </w:t>
                              </w:r>
                              <w:proofErr w:type="spellStart"/>
                              <w:r w:rsidRPr="00893F89">
                                <w:rPr>
                                  <w:rFonts w:ascii="Arial" w:hAnsi="Arial" w:cs="Arial"/>
                                  <w:b/>
                                  <w:color w:val="000000" w:themeColor="text1"/>
                                  <w:sz w:val="32"/>
                                  <w:szCs w:val="32"/>
                                </w:rPr>
                                <w:t>μLED</w:t>
                              </w:r>
                              <w:proofErr w:type="spellEnd"/>
                              <w:r w:rsidRPr="00893F89">
                                <w:rPr>
                                  <w:rFonts w:ascii="Arial" w:hAnsi="Arial" w:cs="Arial"/>
                                  <w:b/>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E7C69E" id="Rectangle 9" o:spid="_x0000_s1027" style="width:369.35pt;height:139.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" fillcolor="white [3212]" strokecolor="#a5a5a5 [3206]" strokeweight=".5pt">
                  <v:textbox>
                    <w:txbxContent>
                      <w:p w14:paraId="5ECB2B4C" w14:textId="77777777" w:rsidR="006D02C1" w:rsidRPr="00893F89" w:rsidRDefault="006D02C1" w:rsidP="006D02C1">
                        <w:pPr>
                          <w:jc w:val="center"/>
                          <w:rPr>
                            <w:rFonts w:ascii="Arial" w:hAnsi="Arial" w:cs="Arial"/>
                            <w:b/>
                            <w:color w:val="000000" w:themeColor="text1"/>
                            <w:sz w:val="32"/>
                            <w:szCs w:val="32"/>
                          </w:rPr>
                        </w:pPr>
                        <w:r w:rsidRPr="00893F89">
                          <w:rPr>
                            <w:rFonts w:ascii="Arial" w:hAnsi="Arial" w:cs="Arial"/>
                            <w:b/>
                            <w:color w:val="000000" w:themeColor="text1"/>
                            <w:sz w:val="32"/>
                            <w:szCs w:val="32"/>
                          </w:rPr>
                          <w:t>CAUTION!</w:t>
                        </w:r>
                      </w:p>
                      <w:p w14:paraId="3348EF55" w14:textId="710C03CE" w:rsidR="006D02C1" w:rsidRPr="00893F89" w:rsidRDefault="006D02C1" w:rsidP="006D02C1">
                        <w:pPr>
                          <w:jc w:val="center"/>
                          <w:rPr>
                            <w:rFonts w:ascii="Arial" w:hAnsi="Arial" w:cs="Arial"/>
                            <w:b/>
                            <w:color w:val="000000" w:themeColor="text1"/>
                            <w:sz w:val="32"/>
                            <w:szCs w:val="32"/>
                          </w:rPr>
                        </w:pPr>
                        <w:r>
                          <w:rPr>
                            <w:rFonts w:ascii="Arial" w:hAnsi="Arial" w:cs="Arial"/>
                            <w:b/>
                            <w:color w:val="000000" w:themeColor="text1"/>
                            <w:sz w:val="32"/>
                            <w:szCs w:val="32"/>
                          </w:rPr>
                          <w:t>Disable software/GUI prior to powering down system.</w:t>
                        </w:r>
                        <w:ins w:id="247" w:author="Qian, Hongjie" w:date="2019-08-28T16:00:00Z">
                          <w:r w:rsidR="00275A1C">
                            <w:rPr>
                              <w:rFonts w:ascii="Arial" w:hAnsi="Arial" w:cs="Arial"/>
                              <w:b/>
                              <w:color w:val="000000" w:themeColor="text1"/>
                              <w:sz w:val="32"/>
                              <w:szCs w:val="32"/>
                            </w:rPr>
                            <w:t xml:space="preserve"> </w:t>
                          </w:r>
                        </w:ins>
                        <w:proofErr w:type="gramStart"/>
                        <w:r w:rsidRPr="00893F89">
                          <w:rPr>
                            <w:rFonts w:ascii="Arial" w:hAnsi="Arial" w:cs="Arial"/>
                            <w:b/>
                            <w:color w:val="000000" w:themeColor="text1"/>
                            <w:sz w:val="32"/>
                            <w:szCs w:val="32"/>
                          </w:rPr>
                          <w:t>Otherwise</w:t>
                        </w:r>
                        <w:proofErr w:type="gramEnd"/>
                        <w:r w:rsidRPr="00893F89">
                          <w:rPr>
                            <w:rFonts w:ascii="Arial" w:hAnsi="Arial" w:cs="Arial"/>
                            <w:b/>
                            <w:color w:val="000000" w:themeColor="text1"/>
                            <w:sz w:val="32"/>
                            <w:szCs w:val="32"/>
                          </w:rPr>
                          <w:t xml:space="preserve">, it </w:t>
                        </w:r>
                        <w:r w:rsidRPr="00B21DE4">
                          <w:rPr>
                            <w:rFonts w:ascii="Arial" w:hAnsi="Arial" w:cs="Arial"/>
                            <w:b/>
                            <w:color w:val="000000" w:themeColor="text1"/>
                            <w:sz w:val="32"/>
                            <w:szCs w:val="32"/>
                            <w:u w:val="single"/>
                          </w:rPr>
                          <w:t>WILL</w:t>
                        </w:r>
                        <w:r w:rsidRPr="00893F89">
                          <w:rPr>
                            <w:rFonts w:ascii="Arial" w:hAnsi="Arial" w:cs="Arial"/>
                            <w:b/>
                            <w:color w:val="000000" w:themeColor="text1"/>
                            <w:sz w:val="32"/>
                            <w:szCs w:val="32"/>
                          </w:rPr>
                          <w:t xml:space="preserve"> damage the </w:t>
                        </w:r>
                        <w:proofErr w:type="spellStart"/>
                        <w:r w:rsidRPr="00893F89">
                          <w:rPr>
                            <w:rFonts w:ascii="Arial" w:hAnsi="Arial" w:cs="Arial"/>
                            <w:b/>
                            <w:color w:val="000000" w:themeColor="text1"/>
                            <w:sz w:val="32"/>
                            <w:szCs w:val="32"/>
                          </w:rPr>
                          <w:t>μLED</w:t>
                        </w:r>
                        <w:proofErr w:type="spellEnd"/>
                        <w:r w:rsidRPr="00893F89">
                          <w:rPr>
                            <w:rFonts w:ascii="Arial" w:hAnsi="Arial" w:cs="Arial"/>
                            <w:b/>
                            <w:color w:val="000000" w:themeColor="text1"/>
                            <w:sz w:val="32"/>
                            <w:szCs w:val="32"/>
                          </w:rPr>
                          <w:t>.</w:t>
                        </w:r>
                      </w:p>
                    </w:txbxContent>
                  </v:textbox>
                  <w10:anchorlock/>
                </v:rect>
              </w:pict>
            </mc:Fallback>
          </mc:AlternateContent>
        </w:r>
      </w:ins>
    </w:p>
    <w:p w14:paraId="29963073" w14:textId="52BAAB7B" w:rsidR="006D02C1" w:rsidRPr="006D02C1" w:rsidRDefault="006D02C1">
      <w:pPr>
        <w:rPr>
          <w:ins w:id="237" w:author="Seymour, John" w:date="2019-08-27T17:27:00Z"/>
          <w:rFonts w:ascii="Arial" w:hAnsi="Arial" w:cs="Arial"/>
          <w:b/>
          <w:sz w:val="36"/>
          <w:szCs w:val="36"/>
          <w:rPrChange w:id="238" w:author="Seymour, John" w:date="2019-08-27T17:27:00Z">
            <w:rPr>
              <w:ins w:id="239" w:author="Seymour, John" w:date="2019-08-27T17:27:00Z"/>
            </w:rPr>
          </w:rPrChange>
        </w:rPr>
        <w:pPrChange w:id="240" w:author="Seymour, John" w:date="2019-08-27T17:27:00Z">
          <w:pPr>
            <w:pStyle w:val="ListParagraph"/>
            <w:numPr>
              <w:numId w:val="6"/>
            </w:numPr>
            <w:ind w:left="780" w:firstLineChars="0" w:hanging="420"/>
          </w:pPr>
        </w:pPrChange>
      </w:pPr>
    </w:p>
    <w:p w14:paraId="48BFE525" w14:textId="36CE761E" w:rsidR="00187B73" w:rsidRDefault="00D04A79" w:rsidP="00187B73">
      <w:pPr>
        <w:pStyle w:val="ListParagraph"/>
        <w:numPr>
          <w:ilvl w:val="0"/>
          <w:numId w:val="6"/>
        </w:numPr>
        <w:ind w:firstLineChars="0"/>
        <w:rPr>
          <w:rFonts w:ascii="Arial" w:hAnsi="Arial" w:cs="Arial"/>
          <w:b/>
          <w:sz w:val="36"/>
          <w:szCs w:val="36"/>
        </w:rPr>
      </w:pPr>
      <w:r>
        <w:rPr>
          <w:rFonts w:ascii="Arial" w:hAnsi="Arial" w:cs="Arial"/>
          <w:b/>
          <w:sz w:val="36"/>
          <w:szCs w:val="36"/>
        </w:rPr>
        <w:t>Open</w:t>
      </w:r>
      <w:r w:rsidR="00187B73">
        <w:rPr>
          <w:rFonts w:ascii="Arial" w:hAnsi="Arial" w:cs="Arial"/>
          <w:b/>
          <w:sz w:val="36"/>
          <w:szCs w:val="36"/>
        </w:rPr>
        <w:t xml:space="preserve"> Circuit Test</w:t>
      </w:r>
    </w:p>
    <w:p w14:paraId="25E019BC" w14:textId="405E7A7E" w:rsidR="00D92DC8" w:rsidRDefault="00D92DC8" w:rsidP="00D92DC8">
      <w:pPr>
        <w:ind w:left="360"/>
        <w:rPr>
          <w:rFonts w:ascii="Arial" w:hAnsi="Arial" w:cs="Arial"/>
          <w:sz w:val="24"/>
          <w:szCs w:val="24"/>
        </w:rPr>
      </w:pPr>
      <w:r>
        <w:rPr>
          <w:rFonts w:ascii="Arial" w:hAnsi="Arial" w:cs="Arial"/>
          <w:sz w:val="24"/>
          <w:szCs w:val="24"/>
        </w:rPr>
        <w:t>The open circuit tes</w:t>
      </w:r>
      <w:r w:rsidR="00D92BAA">
        <w:rPr>
          <w:rFonts w:ascii="Arial" w:hAnsi="Arial" w:cs="Arial"/>
          <w:sz w:val="24"/>
          <w:szCs w:val="24"/>
        </w:rPr>
        <w:t>t procedure is shown as follows.</w:t>
      </w:r>
    </w:p>
    <w:p w14:paraId="4F575A2B" w14:textId="77777777" w:rsidR="006A4E57" w:rsidRDefault="00C72E21" w:rsidP="006A4E57">
      <w:pPr>
        <w:pStyle w:val="ListParagraph"/>
        <w:numPr>
          <w:ilvl w:val="0"/>
          <w:numId w:val="20"/>
        </w:numPr>
        <w:ind w:firstLineChars="0"/>
        <w:jc w:val="left"/>
        <w:rPr>
          <w:rFonts w:ascii="Arial" w:hAnsi="Arial" w:cs="Arial"/>
          <w:sz w:val="24"/>
          <w:szCs w:val="24"/>
        </w:rPr>
      </w:pPr>
      <w:r w:rsidRPr="006A4E57">
        <w:rPr>
          <w:rFonts w:ascii="Arial" w:hAnsi="Arial" w:cs="Arial"/>
          <w:sz w:val="24"/>
          <w:szCs w:val="24"/>
        </w:rPr>
        <w:t>Physically d</w:t>
      </w:r>
      <w:r w:rsidR="00D92DC8" w:rsidRPr="006A4E57">
        <w:rPr>
          <w:rFonts w:ascii="Arial" w:hAnsi="Arial" w:cs="Arial"/>
          <w:sz w:val="24"/>
          <w:szCs w:val="24"/>
        </w:rPr>
        <w:t xml:space="preserve">isconnect all </w:t>
      </w:r>
      <w:proofErr w:type="spellStart"/>
      <w:r w:rsidR="00D92DC8" w:rsidRPr="006A4E57">
        <w:rPr>
          <w:rFonts w:ascii="Arial" w:hAnsi="Arial" w:cs="Arial"/>
          <w:sz w:val="24"/>
          <w:szCs w:val="24"/>
        </w:rPr>
        <w:t>μLEDs</w:t>
      </w:r>
      <w:proofErr w:type="spellEnd"/>
      <w:r w:rsidR="00D92DC8" w:rsidRPr="006A4E57">
        <w:rPr>
          <w:rFonts w:ascii="Arial" w:hAnsi="Arial" w:cs="Arial"/>
          <w:sz w:val="24"/>
          <w:szCs w:val="24"/>
        </w:rPr>
        <w:t xml:space="preserve"> from the </w:t>
      </w:r>
      <w:r w:rsidR="00060B97" w:rsidRPr="006A4E57">
        <w:rPr>
          <w:rFonts w:ascii="Arial" w:hAnsi="Arial" w:cs="Arial"/>
          <w:sz w:val="24"/>
          <w:szCs w:val="24"/>
        </w:rPr>
        <w:t>board</w:t>
      </w:r>
      <w:r w:rsidR="00D92DC8" w:rsidRPr="006A4E57">
        <w:rPr>
          <w:rFonts w:ascii="Arial" w:hAnsi="Arial" w:cs="Arial"/>
          <w:sz w:val="24"/>
          <w:szCs w:val="24"/>
        </w:rPr>
        <w:t>.</w:t>
      </w:r>
    </w:p>
    <w:p w14:paraId="31D384D2" w14:textId="77777777" w:rsidR="006A4E57" w:rsidRDefault="00D92DC8" w:rsidP="006A4E57">
      <w:pPr>
        <w:pStyle w:val="ListParagraph"/>
        <w:numPr>
          <w:ilvl w:val="0"/>
          <w:numId w:val="20"/>
        </w:numPr>
        <w:ind w:firstLineChars="0"/>
        <w:jc w:val="left"/>
        <w:rPr>
          <w:rFonts w:ascii="Arial" w:hAnsi="Arial" w:cs="Arial"/>
          <w:sz w:val="24"/>
          <w:szCs w:val="24"/>
        </w:rPr>
      </w:pPr>
      <w:r w:rsidRPr="006A4E57">
        <w:rPr>
          <w:rFonts w:ascii="Arial" w:hAnsi="Arial" w:cs="Arial"/>
          <w:sz w:val="24"/>
          <w:szCs w:val="24"/>
        </w:rPr>
        <w:t xml:space="preserve">Set </w:t>
      </w:r>
      <w:r w:rsidR="00311CAA" w:rsidRPr="006A4E57">
        <w:rPr>
          <w:rFonts w:ascii="Arial" w:hAnsi="Arial" w:cs="Arial"/>
          <w:sz w:val="24"/>
          <w:szCs w:val="24"/>
        </w:rPr>
        <w:t xml:space="preserve">the </w:t>
      </w:r>
      <w:r w:rsidRPr="006A4E57">
        <w:rPr>
          <w:rFonts w:ascii="Arial" w:hAnsi="Arial" w:cs="Arial"/>
          <w:sz w:val="24"/>
          <w:szCs w:val="24"/>
        </w:rPr>
        <w:t xml:space="preserve">waveform </w:t>
      </w:r>
      <w:r w:rsidR="00311CAA" w:rsidRPr="006A4E57">
        <w:rPr>
          <w:rFonts w:ascii="Arial" w:hAnsi="Arial" w:cs="Arial"/>
          <w:sz w:val="24"/>
          <w:szCs w:val="24"/>
        </w:rPr>
        <w:t>amplitude, period and pulse width</w:t>
      </w:r>
      <w:r w:rsidR="00D31A39" w:rsidRPr="006A4E57">
        <w:rPr>
          <w:rFonts w:ascii="Arial" w:hAnsi="Arial" w:cs="Arial"/>
          <w:sz w:val="24"/>
          <w:szCs w:val="24"/>
        </w:rPr>
        <w:t xml:space="preserve">. Do not leave </w:t>
      </w:r>
      <w:r w:rsidR="006A4E57">
        <w:rPr>
          <w:rFonts w:ascii="Arial" w:hAnsi="Arial" w:cs="Arial"/>
          <w:sz w:val="24"/>
          <w:szCs w:val="24"/>
        </w:rPr>
        <w:t>them 0.</w:t>
      </w:r>
    </w:p>
    <w:p w14:paraId="414B76BC" w14:textId="1A9B4BFA" w:rsidR="00D92DC8" w:rsidRPr="006A4E57" w:rsidRDefault="00D92DC8" w:rsidP="006A4E57">
      <w:pPr>
        <w:pStyle w:val="ListParagraph"/>
        <w:numPr>
          <w:ilvl w:val="0"/>
          <w:numId w:val="20"/>
        </w:numPr>
        <w:ind w:firstLineChars="0"/>
        <w:jc w:val="left"/>
        <w:rPr>
          <w:rFonts w:ascii="Arial" w:hAnsi="Arial" w:cs="Arial"/>
          <w:sz w:val="24"/>
          <w:szCs w:val="24"/>
        </w:rPr>
      </w:pPr>
      <w:r w:rsidRPr="006A4E57">
        <w:rPr>
          <w:rFonts w:ascii="Arial" w:hAnsi="Arial" w:cs="Arial"/>
          <w:sz w:val="24"/>
          <w:szCs w:val="24"/>
        </w:rPr>
        <w:t xml:space="preserve">Enable and trigger all channels. As all </w:t>
      </w:r>
      <w:proofErr w:type="spellStart"/>
      <w:r w:rsidRPr="006A4E57">
        <w:rPr>
          <w:rFonts w:ascii="Arial" w:hAnsi="Arial" w:cs="Arial"/>
          <w:sz w:val="24"/>
          <w:szCs w:val="24"/>
        </w:rPr>
        <w:t>μLEDs</w:t>
      </w:r>
      <w:proofErr w:type="spellEnd"/>
      <w:r w:rsidRPr="006A4E57">
        <w:rPr>
          <w:rFonts w:ascii="Arial" w:hAnsi="Arial" w:cs="Arial"/>
          <w:sz w:val="24"/>
          <w:szCs w:val="24"/>
        </w:rPr>
        <w:t xml:space="preserve"> are</w:t>
      </w:r>
      <w:r w:rsidR="00514167" w:rsidRPr="006A4E57">
        <w:rPr>
          <w:rFonts w:ascii="Arial" w:hAnsi="Arial" w:cs="Arial"/>
          <w:sz w:val="24"/>
          <w:szCs w:val="24"/>
        </w:rPr>
        <w:t xml:space="preserve"> physically</w:t>
      </w:r>
      <w:r w:rsidRPr="006A4E57">
        <w:rPr>
          <w:rFonts w:ascii="Arial" w:hAnsi="Arial" w:cs="Arial"/>
          <w:sz w:val="24"/>
          <w:szCs w:val="24"/>
        </w:rPr>
        <w:t xml:space="preserve"> disconnected, the GUI should display open circuit. If some channels are displaying other status, these channels may be broken.</w:t>
      </w:r>
    </w:p>
    <w:p w14:paraId="0A99D690" w14:textId="77777777" w:rsidR="005B7497" w:rsidRDefault="00D92DC8" w:rsidP="00A81103">
      <w:pPr>
        <w:keepNext/>
        <w:jc w:val="center"/>
      </w:pPr>
      <w:r>
        <w:rPr>
          <w:noProof/>
          <w:lang w:eastAsia="en-US"/>
        </w:rPr>
        <w:drawing>
          <wp:inline distT="0" distB="0" distL="0" distR="0" wp14:anchorId="1A3505E9" wp14:editId="2646DCF3">
            <wp:extent cx="4845050" cy="29165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5050" cy="2916596"/>
                    </a:xfrm>
                    <a:prstGeom prst="rect">
                      <a:avLst/>
                    </a:prstGeom>
                  </pic:spPr>
                </pic:pic>
              </a:graphicData>
            </a:graphic>
          </wp:inline>
        </w:drawing>
      </w:r>
    </w:p>
    <w:p w14:paraId="3FB95C6C" w14:textId="21D0FA77" w:rsidR="00D04A79" w:rsidRPr="00AF5782" w:rsidRDefault="005B7497" w:rsidP="00AF5782">
      <w:pPr>
        <w:pStyle w:val="Caption"/>
        <w:rPr>
          <w:rFonts w:cs="Arial"/>
          <w:sz w:val="24"/>
          <w:szCs w:val="24"/>
        </w:rPr>
      </w:pPr>
      <w:r>
        <w:t xml:space="preserve">Figure </w:t>
      </w:r>
      <w:fldSimple w:instr=" SEQ Figure \* ARABIC ">
        <w:r w:rsidR="0032416B">
          <w:rPr>
            <w:noProof/>
          </w:rPr>
          <w:t>20</w:t>
        </w:r>
      </w:fldSimple>
      <w:r>
        <w:t xml:space="preserve"> Open circuit test</w:t>
      </w:r>
    </w:p>
    <w:sectPr w:rsidR="00D04A79" w:rsidRPr="00AF5782" w:rsidSect="000C2125">
      <w:headerReference w:type="default" r:id="rId37"/>
      <w:footerReference w:type="default" r:id="rId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Seymour, John" w:date="2019-08-27T13:20:00Z" w:initials="SJ">
    <w:p w14:paraId="3170C24B" w14:textId="4129EACA" w:rsidR="003172CD" w:rsidRDefault="003172CD">
      <w:pPr>
        <w:pStyle w:val="CommentText"/>
      </w:pPr>
      <w:r>
        <w:rPr>
          <w:rStyle w:val="CommentReference"/>
        </w:rPr>
        <w:annotationRef/>
      </w:r>
      <w:r>
        <w:t>Nathan, the P/N to the battery tester should be listed here.</w:t>
      </w:r>
    </w:p>
  </w:comment>
  <w:comment w:id="62" w:author="Seymour, John" w:date="2019-08-27T17:24:00Z" w:initials="SJ">
    <w:p w14:paraId="0D557C00" w14:textId="32866BDB" w:rsidR="006D02C1" w:rsidRDefault="006D02C1">
      <w:pPr>
        <w:pStyle w:val="CommentText"/>
      </w:pPr>
      <w:r>
        <w:rPr>
          <w:rStyle w:val="CommentReference"/>
        </w:rPr>
        <w:annotationRef/>
      </w:r>
      <w:r>
        <w:t xml:space="preserve">Is there an upper or lower limit to rise time or ON/OFF? I recall that there was an issue where the input trigger either rose too </w:t>
      </w:r>
      <w:r>
        <w:t>fast, or was not held ON for long enough and the system missed the input entirely.</w:t>
      </w:r>
    </w:p>
  </w:comment>
  <w:comment w:id="63" w:author="Qian, Hongjie" w:date="2019-08-28T15:59:00Z" w:initials="QH">
    <w:p w14:paraId="6F9F0E47" w14:textId="76CFDD45" w:rsidR="00275A1C" w:rsidRDefault="00275A1C">
      <w:pPr>
        <w:pStyle w:val="CommentText"/>
      </w:pPr>
      <w:r>
        <w:rPr>
          <w:rStyle w:val="CommentReference"/>
        </w:rPr>
        <w:annotationRef/>
      </w:r>
      <w:r>
        <w:t>We did not meet this problem in our previous tests.</w:t>
      </w:r>
    </w:p>
  </w:comment>
  <w:comment w:id="132" w:author="Seymour, John" w:date="2019-08-27T17:29:00Z" w:initials="SJ">
    <w:p w14:paraId="3780128E" w14:textId="1594266E" w:rsidR="006D02C1" w:rsidRDefault="006D02C1">
      <w:pPr>
        <w:pStyle w:val="CommentText"/>
      </w:pPr>
      <w:r>
        <w:rPr>
          <w:rStyle w:val="CommentReference"/>
        </w:rPr>
        <w:annotationRef/>
      </w:r>
      <w:r>
        <w:t xml:space="preserve">I recall there were 5 error states for each </w:t>
      </w:r>
      <w:r>
        <w:t>channel and you were going to describe in the manual. Is this it, or is that something else?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70C24B" w15:done="0"/>
  <w15:commentEx w15:paraId="0D557C00" w15:done="0"/>
  <w15:commentEx w15:paraId="6F9F0E47" w15:paraIdParent="0D557C00" w15:done="0"/>
  <w15:commentEx w15:paraId="378012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70C24B" w16cid:durableId="2110FB84"/>
  <w16cid:commentId w16cid:paraId="0D557C00" w16cid:durableId="2110FB85"/>
  <w16cid:commentId w16cid:paraId="6F9F0E47" w16cid:durableId="21112361"/>
  <w16cid:commentId w16cid:paraId="3780128E" w16cid:durableId="2110FB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D7092" w14:textId="77777777" w:rsidR="00A57667" w:rsidRDefault="00A57667" w:rsidP="00836370">
      <w:r>
        <w:separator/>
      </w:r>
    </w:p>
  </w:endnote>
  <w:endnote w:type="continuationSeparator" w:id="0">
    <w:p w14:paraId="6AD26359" w14:textId="77777777" w:rsidR="00A57667" w:rsidRDefault="00A57667" w:rsidP="00836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1847215"/>
      <w:docPartObj>
        <w:docPartGallery w:val="Page Numbers (Bottom of Page)"/>
        <w:docPartUnique/>
      </w:docPartObj>
    </w:sdtPr>
    <w:sdtEndPr>
      <w:rPr>
        <w:rFonts w:ascii="Arial" w:hAnsi="Arial" w:cs="Arial"/>
        <w:b/>
        <w:sz w:val="24"/>
      </w:rPr>
    </w:sdtEndPr>
    <w:sdtContent>
      <w:p w14:paraId="32CF7752" w14:textId="597D024D" w:rsidR="00D5330B" w:rsidRPr="008025BD" w:rsidRDefault="00D5330B">
        <w:pPr>
          <w:pStyle w:val="Footer"/>
          <w:jc w:val="center"/>
          <w:rPr>
            <w:rFonts w:ascii="Arial" w:hAnsi="Arial" w:cs="Arial"/>
            <w:b/>
            <w:sz w:val="24"/>
          </w:rPr>
        </w:pPr>
        <w:r w:rsidRPr="008025BD">
          <w:rPr>
            <w:rFonts w:ascii="Arial" w:hAnsi="Arial" w:cs="Arial"/>
            <w:b/>
            <w:sz w:val="24"/>
          </w:rPr>
          <w:fldChar w:fldCharType="begin"/>
        </w:r>
        <w:r w:rsidRPr="008025BD">
          <w:rPr>
            <w:rFonts w:ascii="Arial" w:hAnsi="Arial" w:cs="Arial"/>
            <w:b/>
            <w:sz w:val="24"/>
          </w:rPr>
          <w:instrText>PAGE   \* MERGEFORMAT</w:instrText>
        </w:r>
        <w:r w:rsidRPr="008025BD">
          <w:rPr>
            <w:rFonts w:ascii="Arial" w:hAnsi="Arial" w:cs="Arial"/>
            <w:b/>
            <w:sz w:val="24"/>
          </w:rPr>
          <w:fldChar w:fldCharType="separate"/>
        </w:r>
        <w:r w:rsidR="006402A5" w:rsidRPr="006402A5">
          <w:rPr>
            <w:rFonts w:ascii="Arial" w:hAnsi="Arial" w:cs="Arial"/>
            <w:b/>
            <w:noProof/>
            <w:sz w:val="24"/>
            <w:lang w:val="zh-CN"/>
          </w:rPr>
          <w:t>1</w:t>
        </w:r>
        <w:r w:rsidRPr="008025BD">
          <w:rPr>
            <w:rFonts w:ascii="Arial" w:hAnsi="Arial" w:cs="Arial"/>
            <w:b/>
            <w:sz w:val="24"/>
          </w:rPr>
          <w:fldChar w:fldCharType="end"/>
        </w:r>
      </w:p>
    </w:sdtContent>
  </w:sdt>
  <w:p w14:paraId="0FDC4AAD" w14:textId="77777777" w:rsidR="00D5330B" w:rsidRDefault="00D533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955B1" w14:textId="77777777" w:rsidR="00A57667" w:rsidRDefault="00A57667" w:rsidP="00836370">
      <w:r>
        <w:separator/>
      </w:r>
    </w:p>
  </w:footnote>
  <w:footnote w:type="continuationSeparator" w:id="0">
    <w:p w14:paraId="15869BA8" w14:textId="77777777" w:rsidR="00A57667" w:rsidRDefault="00A57667" w:rsidP="008363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68FE4" w14:textId="36F1605F" w:rsidR="00C77D63" w:rsidRDefault="00C77D63" w:rsidP="00C77D63">
    <w:pPr>
      <w:pStyle w:val="Header"/>
      <w:tabs>
        <w:tab w:val="left" w:pos="185"/>
      </w:tabs>
      <w:jc w:val="left"/>
    </w:pPr>
    <w:r w:rsidRPr="00416D44">
      <w:rPr>
        <w:rFonts w:ascii="Arial" w:hAnsi="Arial" w:cs="Arial"/>
        <w:noProof/>
        <w:lang w:eastAsia="en-US"/>
      </w:rPr>
      <w:drawing>
        <wp:anchor distT="0" distB="0" distL="114300" distR="114300" simplePos="0" relativeHeight="251658240" behindDoc="1" locked="0" layoutInCell="1" allowOverlap="1" wp14:anchorId="4997576D" wp14:editId="6380CD0E">
          <wp:simplePos x="0" y="0"/>
          <wp:positionH relativeFrom="column">
            <wp:posOffset>64917</wp:posOffset>
          </wp:positionH>
          <wp:positionV relativeFrom="paragraph">
            <wp:posOffset>-158750</wp:posOffset>
          </wp:positionV>
          <wp:extent cx="1934210" cy="47815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r="15825"/>
                  <a:stretch/>
                </pic:blipFill>
                <pic:spPr bwMode="auto">
                  <a:xfrm>
                    <a:off x="0" y="0"/>
                    <a:ext cx="1934210"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24"/>
        <w:szCs w:val="24"/>
        <w:lang w:eastAsia="en-US"/>
      </w:rPr>
      <w:drawing>
        <wp:anchor distT="0" distB="0" distL="114300" distR="114300" simplePos="0" relativeHeight="251659264" behindDoc="1" locked="0" layoutInCell="1" allowOverlap="1" wp14:anchorId="1B03E9E0" wp14:editId="0139022C">
          <wp:simplePos x="0" y="0"/>
          <wp:positionH relativeFrom="column">
            <wp:posOffset>4627050</wp:posOffset>
          </wp:positionH>
          <wp:positionV relativeFrom="paragraph">
            <wp:posOffset>-267335</wp:posOffset>
          </wp:positionV>
          <wp:extent cx="644525" cy="644525"/>
          <wp:effectExtent l="0" t="0" r="0" b="0"/>
          <wp:wrapNone/>
          <wp:docPr id="4" name="Picture 4" descr="../../../../../../../Desk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4525" cy="6445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14:paraId="263D766C" w14:textId="0444E4FD" w:rsidR="00C77D63" w:rsidRDefault="00C77D63" w:rsidP="00C77D63">
    <w:pPr>
      <w:pStyle w:val="Header"/>
      <w:tabs>
        <w:tab w:val="left" w:pos="185"/>
      </w:tabs>
      <w:jc w:val="left"/>
    </w:pPr>
  </w:p>
  <w:p w14:paraId="34DB13C3" w14:textId="3A5B0B6C" w:rsidR="00C5100F" w:rsidRDefault="00C5100F" w:rsidP="00C77D63">
    <w:pPr>
      <w:pStyle w:val="Header"/>
      <w:tabs>
        <w:tab w:val="left" w:pos="185"/>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27968"/>
    <w:multiLevelType w:val="hybridMultilevel"/>
    <w:tmpl w:val="42728600"/>
    <w:lvl w:ilvl="0" w:tplc="24C647A0">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70A1F2F"/>
    <w:multiLevelType w:val="hybridMultilevel"/>
    <w:tmpl w:val="ADD8DCD2"/>
    <w:lvl w:ilvl="0" w:tplc="53369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4E70AD"/>
    <w:multiLevelType w:val="hybridMultilevel"/>
    <w:tmpl w:val="9F923440"/>
    <w:lvl w:ilvl="0" w:tplc="CB32D52E">
      <w:start w:val="1"/>
      <w:numFmt w:val="decimal"/>
      <w:lvlText w:val="%1."/>
      <w:lvlJc w:val="left"/>
      <w:pPr>
        <w:ind w:left="360" w:hanging="360"/>
      </w:pPr>
      <w:rPr>
        <w:rFonts w:hint="default"/>
        <w:sz w:val="48"/>
        <w:szCs w:val="4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C65838"/>
    <w:multiLevelType w:val="hybridMultilevel"/>
    <w:tmpl w:val="EEC6BEAE"/>
    <w:lvl w:ilvl="0" w:tplc="1FB84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6381C"/>
    <w:multiLevelType w:val="multilevel"/>
    <w:tmpl w:val="88140E7E"/>
    <w:lvl w:ilvl="0">
      <w:start w:val="3"/>
      <w:numFmt w:val="decimal"/>
      <w:lvlText w:val="%1"/>
      <w:lvlJc w:val="left"/>
      <w:pPr>
        <w:ind w:left="840" w:hanging="840"/>
      </w:pPr>
      <w:rPr>
        <w:rFonts w:hint="default"/>
      </w:rPr>
    </w:lvl>
    <w:lvl w:ilvl="1">
      <w:start w:val="4"/>
      <w:numFmt w:val="decimal"/>
      <w:lvlText w:val="%1.%2"/>
      <w:lvlJc w:val="left"/>
      <w:pPr>
        <w:ind w:left="960" w:hanging="840"/>
      </w:pPr>
      <w:rPr>
        <w:rFonts w:hint="default"/>
      </w:rPr>
    </w:lvl>
    <w:lvl w:ilvl="2">
      <w:start w:val="3"/>
      <w:numFmt w:val="decimal"/>
      <w:lvlText w:val="%1.%2.%3"/>
      <w:lvlJc w:val="left"/>
      <w:pPr>
        <w:ind w:left="1080" w:hanging="84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5" w15:restartNumberingAfterBreak="0">
    <w:nsid w:val="2BAE7352"/>
    <w:multiLevelType w:val="hybridMultilevel"/>
    <w:tmpl w:val="E5A6A832"/>
    <w:lvl w:ilvl="0" w:tplc="90382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C958F9"/>
    <w:multiLevelType w:val="hybridMultilevel"/>
    <w:tmpl w:val="CCB84406"/>
    <w:lvl w:ilvl="0" w:tplc="24C647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A6269D"/>
    <w:multiLevelType w:val="hybridMultilevel"/>
    <w:tmpl w:val="54CC75F8"/>
    <w:lvl w:ilvl="0" w:tplc="24C6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1A0D24"/>
    <w:multiLevelType w:val="hybridMultilevel"/>
    <w:tmpl w:val="A148F65A"/>
    <w:lvl w:ilvl="0" w:tplc="7EB2146A">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F287D"/>
    <w:multiLevelType w:val="hybridMultilevel"/>
    <w:tmpl w:val="EFB69B4E"/>
    <w:lvl w:ilvl="0" w:tplc="931AF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D40F64"/>
    <w:multiLevelType w:val="hybridMultilevel"/>
    <w:tmpl w:val="6E66CB18"/>
    <w:lvl w:ilvl="0" w:tplc="08748C2E">
      <w:start w:val="1"/>
      <w:numFmt w:val="decimal"/>
      <w:lvlText w:val="%1."/>
      <w:lvlJc w:val="left"/>
      <w:pPr>
        <w:ind w:left="360" w:hanging="360"/>
      </w:pPr>
      <w:rPr>
        <w:rFonts w:hint="default"/>
        <w:b/>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0F5383"/>
    <w:multiLevelType w:val="hybridMultilevel"/>
    <w:tmpl w:val="26B430EA"/>
    <w:lvl w:ilvl="0" w:tplc="24C6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C5CEF"/>
    <w:multiLevelType w:val="hybridMultilevel"/>
    <w:tmpl w:val="18442D5C"/>
    <w:lvl w:ilvl="0" w:tplc="69DC9D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A637366"/>
    <w:multiLevelType w:val="hybridMultilevel"/>
    <w:tmpl w:val="192277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01285"/>
    <w:multiLevelType w:val="multilevel"/>
    <w:tmpl w:val="1914937C"/>
    <w:lvl w:ilvl="0">
      <w:start w:val="1"/>
      <w:numFmt w:val="decimal"/>
      <w:lvlText w:val="%1"/>
      <w:lvlJc w:val="left"/>
      <w:pPr>
        <w:ind w:left="780" w:hanging="420"/>
      </w:pPr>
      <w:rPr>
        <w:rFonts w:ascii="Arial" w:hAnsi="Arial" w:hint="default"/>
        <w:b/>
        <w:i w:val="0"/>
        <w:sz w:val="36"/>
      </w:rPr>
    </w:lvl>
    <w:lvl w:ilvl="1">
      <w:start w:val="1"/>
      <w:numFmt w:val="decimal"/>
      <w:lvlText w:val="2.%2"/>
      <w:lvlJc w:val="left"/>
      <w:pPr>
        <w:ind w:left="1440" w:hanging="360"/>
      </w:pPr>
      <w:rPr>
        <w:rFonts w:ascii="Arial" w:hAnsi="Arial" w:hint="default"/>
        <w:b/>
        <w:i w:val="0"/>
        <w:sz w:val="3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6440A5A"/>
    <w:multiLevelType w:val="hybridMultilevel"/>
    <w:tmpl w:val="7CFC3702"/>
    <w:lvl w:ilvl="0" w:tplc="8BC804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6D227784"/>
    <w:multiLevelType w:val="hybridMultilevel"/>
    <w:tmpl w:val="CF243D8C"/>
    <w:lvl w:ilvl="0" w:tplc="7EB2146A">
      <w:start w:val="1"/>
      <w:numFmt w:val="decimal"/>
      <w:lvlText w:val="Step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74541766"/>
    <w:multiLevelType w:val="hybridMultilevel"/>
    <w:tmpl w:val="91A04E8E"/>
    <w:lvl w:ilvl="0" w:tplc="7EB2146A">
      <w:start w:val="1"/>
      <w:numFmt w:val="decimal"/>
      <w:lvlText w:val="Step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3736BB"/>
    <w:multiLevelType w:val="hybridMultilevel"/>
    <w:tmpl w:val="192277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CC7CCF"/>
    <w:multiLevelType w:val="multilevel"/>
    <w:tmpl w:val="03809004"/>
    <w:lvl w:ilvl="0">
      <w:start w:val="1"/>
      <w:numFmt w:val="decimal"/>
      <w:lvlText w:val="%1"/>
      <w:lvlJc w:val="left"/>
      <w:pPr>
        <w:ind w:left="780" w:hanging="420"/>
      </w:pPr>
      <w:rPr>
        <w:rFonts w:ascii="Arial" w:hAnsi="Arial" w:hint="default"/>
        <w:b/>
        <w:i w:val="0"/>
        <w:sz w:val="36"/>
      </w:rPr>
    </w:lvl>
    <w:lvl w:ilvl="1">
      <w:start w:val="1"/>
      <w:numFmt w:val="decimal"/>
      <w:lvlText w:val="%1.%2"/>
      <w:lvlJc w:val="left"/>
      <w:pPr>
        <w:ind w:left="1152" w:hanging="792"/>
      </w:pPr>
      <w:rPr>
        <w:rFonts w:ascii="Arial" w:hAnsi="Arial" w:hint="default"/>
        <w:b/>
        <w:i w:val="0"/>
        <w:sz w:val="32"/>
      </w:rPr>
    </w:lvl>
    <w:lvl w:ilvl="2">
      <w:start w:val="1"/>
      <w:numFmt w:val="decimal"/>
      <w:lvlText w:val="%1.%2.%3"/>
      <w:lvlJc w:val="left"/>
      <w:pPr>
        <w:ind w:left="1224" w:hanging="864"/>
      </w:pPr>
      <w:rPr>
        <w:rFonts w:ascii="Arial" w:hAnsi="Arial" w:hint="default"/>
        <w:b/>
        <w:i w:val="0"/>
        <w:sz w:val="28"/>
      </w:rPr>
    </w:lvl>
    <w:lvl w:ilvl="3">
      <w:start w:val="1"/>
      <w:numFmt w:val="decimal"/>
      <w:lvlText w:val="%1.%2.%3.%4."/>
      <w:lvlJc w:val="left"/>
      <w:pPr>
        <w:ind w:left="1584" w:hanging="1224"/>
      </w:pPr>
      <w:rPr>
        <w:rFonts w:hint="default"/>
        <w:b/>
        <w:i w:val="0"/>
        <w:sz w:val="28"/>
      </w:rPr>
    </w:lvl>
    <w:lvl w:ilvl="4">
      <w:start w:val="1"/>
      <w:numFmt w:val="decimal"/>
      <w:lvlText w:val="%1.%2.%3.%4.%5."/>
      <w:lvlJc w:val="left"/>
      <w:pPr>
        <w:ind w:left="1800" w:hanging="1440"/>
      </w:pPr>
      <w:rPr>
        <w:rFonts w:hint="default"/>
        <w:b/>
        <w:i w:val="0"/>
        <w:sz w:val="28"/>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0"/>
  </w:num>
  <w:num w:numId="2">
    <w:abstractNumId w:val="2"/>
  </w:num>
  <w:num w:numId="3">
    <w:abstractNumId w:val="15"/>
  </w:num>
  <w:num w:numId="4">
    <w:abstractNumId w:val="12"/>
  </w:num>
  <w:num w:numId="5">
    <w:abstractNumId w:val="14"/>
  </w:num>
  <w:num w:numId="6">
    <w:abstractNumId w:val="19"/>
  </w:num>
  <w:num w:numId="7">
    <w:abstractNumId w:val="0"/>
  </w:num>
  <w:num w:numId="8">
    <w:abstractNumId w:val="6"/>
  </w:num>
  <w:num w:numId="9">
    <w:abstractNumId w:val="13"/>
  </w:num>
  <w:num w:numId="10">
    <w:abstractNumId w:val="8"/>
  </w:num>
  <w:num w:numId="11">
    <w:abstractNumId w:val="11"/>
  </w:num>
  <w:num w:numId="12">
    <w:abstractNumId w:val="18"/>
  </w:num>
  <w:num w:numId="13">
    <w:abstractNumId w:val="4"/>
  </w:num>
  <w:num w:numId="14">
    <w:abstractNumId w:val="3"/>
  </w:num>
  <w:num w:numId="15">
    <w:abstractNumId w:val="9"/>
  </w:num>
  <w:num w:numId="16">
    <w:abstractNumId w:val="1"/>
  </w:num>
  <w:num w:numId="17">
    <w:abstractNumId w:val="5"/>
  </w:num>
  <w:num w:numId="18">
    <w:abstractNumId w:val="17"/>
  </w:num>
  <w:num w:numId="19">
    <w:abstractNumId w:val="16"/>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ymour, John">
    <w15:presenceInfo w15:providerId="AD" w15:userId="S-1-5-21-661478149-3302371663-2567376634-1001"/>
  </w15:person>
  <w15:person w15:author="Qian, Hongjie">
    <w15:presenceInfo w15:providerId="AD" w15:userId="S::hongjieq@umich.edu::4810736d-5be1-4744-99a9-9ee3059812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199"/>
    <w:rsid w:val="00003F79"/>
    <w:rsid w:val="00013524"/>
    <w:rsid w:val="000150CF"/>
    <w:rsid w:val="00022CF9"/>
    <w:rsid w:val="000307B8"/>
    <w:rsid w:val="000367D6"/>
    <w:rsid w:val="0004234F"/>
    <w:rsid w:val="00042624"/>
    <w:rsid w:val="00044E3D"/>
    <w:rsid w:val="00045097"/>
    <w:rsid w:val="0004760B"/>
    <w:rsid w:val="000519EF"/>
    <w:rsid w:val="000529C7"/>
    <w:rsid w:val="00056A60"/>
    <w:rsid w:val="00060B97"/>
    <w:rsid w:val="00062FA3"/>
    <w:rsid w:val="00064BB3"/>
    <w:rsid w:val="00066304"/>
    <w:rsid w:val="000669C8"/>
    <w:rsid w:val="000704AA"/>
    <w:rsid w:val="00072403"/>
    <w:rsid w:val="00085815"/>
    <w:rsid w:val="00086B4E"/>
    <w:rsid w:val="0009116B"/>
    <w:rsid w:val="000948C0"/>
    <w:rsid w:val="0009789B"/>
    <w:rsid w:val="000B2576"/>
    <w:rsid w:val="000B37AD"/>
    <w:rsid w:val="000B418E"/>
    <w:rsid w:val="000B6CE4"/>
    <w:rsid w:val="000C0C73"/>
    <w:rsid w:val="000C1B20"/>
    <w:rsid w:val="000C2125"/>
    <w:rsid w:val="000C2F6D"/>
    <w:rsid w:val="000C34E1"/>
    <w:rsid w:val="000C4DA4"/>
    <w:rsid w:val="000D077B"/>
    <w:rsid w:val="000D3C13"/>
    <w:rsid w:val="000D41ED"/>
    <w:rsid w:val="000D520E"/>
    <w:rsid w:val="000D5FF3"/>
    <w:rsid w:val="000F0185"/>
    <w:rsid w:val="000F129D"/>
    <w:rsid w:val="000F57B4"/>
    <w:rsid w:val="00100619"/>
    <w:rsid w:val="001011D6"/>
    <w:rsid w:val="0010586E"/>
    <w:rsid w:val="00120D2A"/>
    <w:rsid w:val="00131A12"/>
    <w:rsid w:val="001361FD"/>
    <w:rsid w:val="00137BA4"/>
    <w:rsid w:val="00140F9C"/>
    <w:rsid w:val="00142F4A"/>
    <w:rsid w:val="001438F3"/>
    <w:rsid w:val="00145C14"/>
    <w:rsid w:val="00152114"/>
    <w:rsid w:val="0015215F"/>
    <w:rsid w:val="00153FBE"/>
    <w:rsid w:val="00165D46"/>
    <w:rsid w:val="00170FD9"/>
    <w:rsid w:val="00171FF7"/>
    <w:rsid w:val="001728BC"/>
    <w:rsid w:val="00173433"/>
    <w:rsid w:val="001743F8"/>
    <w:rsid w:val="0017487C"/>
    <w:rsid w:val="001749C8"/>
    <w:rsid w:val="00177373"/>
    <w:rsid w:val="001822FF"/>
    <w:rsid w:val="00187B73"/>
    <w:rsid w:val="00190436"/>
    <w:rsid w:val="0019393A"/>
    <w:rsid w:val="001941F4"/>
    <w:rsid w:val="00194465"/>
    <w:rsid w:val="0019523D"/>
    <w:rsid w:val="001964D9"/>
    <w:rsid w:val="001A06E5"/>
    <w:rsid w:val="001A1AFB"/>
    <w:rsid w:val="001A201E"/>
    <w:rsid w:val="001A6B19"/>
    <w:rsid w:val="001B430C"/>
    <w:rsid w:val="001B5D90"/>
    <w:rsid w:val="001B658F"/>
    <w:rsid w:val="001B6779"/>
    <w:rsid w:val="001B6ED1"/>
    <w:rsid w:val="001C19B7"/>
    <w:rsid w:val="001C1B1C"/>
    <w:rsid w:val="001C6271"/>
    <w:rsid w:val="001C7088"/>
    <w:rsid w:val="001D1033"/>
    <w:rsid w:val="001F35C2"/>
    <w:rsid w:val="001F5291"/>
    <w:rsid w:val="00203B90"/>
    <w:rsid w:val="00203CFC"/>
    <w:rsid w:val="00216288"/>
    <w:rsid w:val="0022505B"/>
    <w:rsid w:val="002259BA"/>
    <w:rsid w:val="00225BD8"/>
    <w:rsid w:val="00230F0B"/>
    <w:rsid w:val="00241652"/>
    <w:rsid w:val="00244542"/>
    <w:rsid w:val="00247289"/>
    <w:rsid w:val="00247ED4"/>
    <w:rsid w:val="00254068"/>
    <w:rsid w:val="002565CF"/>
    <w:rsid w:val="0025693B"/>
    <w:rsid w:val="00262597"/>
    <w:rsid w:val="00262AF1"/>
    <w:rsid w:val="00275A1C"/>
    <w:rsid w:val="002870A0"/>
    <w:rsid w:val="00293768"/>
    <w:rsid w:val="002A2B86"/>
    <w:rsid w:val="002A5C94"/>
    <w:rsid w:val="002B0A71"/>
    <w:rsid w:val="002B2E9B"/>
    <w:rsid w:val="002B5E0A"/>
    <w:rsid w:val="002C01BF"/>
    <w:rsid w:val="002C01F1"/>
    <w:rsid w:val="002C2028"/>
    <w:rsid w:val="002C735D"/>
    <w:rsid w:val="002D3EAF"/>
    <w:rsid w:val="002D3F64"/>
    <w:rsid w:val="002D7539"/>
    <w:rsid w:val="002E0AC6"/>
    <w:rsid w:val="002E2952"/>
    <w:rsid w:val="002E421C"/>
    <w:rsid w:val="002E46C8"/>
    <w:rsid w:val="002F26F4"/>
    <w:rsid w:val="002F38F9"/>
    <w:rsid w:val="002F7D3D"/>
    <w:rsid w:val="00301572"/>
    <w:rsid w:val="00303E75"/>
    <w:rsid w:val="00306915"/>
    <w:rsid w:val="00311CAA"/>
    <w:rsid w:val="00313406"/>
    <w:rsid w:val="003172CD"/>
    <w:rsid w:val="003208C2"/>
    <w:rsid w:val="00321D30"/>
    <w:rsid w:val="003229B0"/>
    <w:rsid w:val="0032416B"/>
    <w:rsid w:val="00326393"/>
    <w:rsid w:val="0033050E"/>
    <w:rsid w:val="003322F3"/>
    <w:rsid w:val="00333A98"/>
    <w:rsid w:val="003356AC"/>
    <w:rsid w:val="00336F1B"/>
    <w:rsid w:val="00341B9B"/>
    <w:rsid w:val="00344680"/>
    <w:rsid w:val="00347CC4"/>
    <w:rsid w:val="00351142"/>
    <w:rsid w:val="0035526B"/>
    <w:rsid w:val="00361B20"/>
    <w:rsid w:val="00362F5A"/>
    <w:rsid w:val="00364912"/>
    <w:rsid w:val="0037167C"/>
    <w:rsid w:val="00374601"/>
    <w:rsid w:val="00381266"/>
    <w:rsid w:val="003812CD"/>
    <w:rsid w:val="00382395"/>
    <w:rsid w:val="003854C0"/>
    <w:rsid w:val="00385EC3"/>
    <w:rsid w:val="00387281"/>
    <w:rsid w:val="00390B40"/>
    <w:rsid w:val="00390C95"/>
    <w:rsid w:val="00393E29"/>
    <w:rsid w:val="00394B91"/>
    <w:rsid w:val="00396101"/>
    <w:rsid w:val="00397627"/>
    <w:rsid w:val="003A072E"/>
    <w:rsid w:val="003B0608"/>
    <w:rsid w:val="003B16F5"/>
    <w:rsid w:val="003B332F"/>
    <w:rsid w:val="003B5E02"/>
    <w:rsid w:val="003C39B1"/>
    <w:rsid w:val="003C7906"/>
    <w:rsid w:val="003D0085"/>
    <w:rsid w:val="003D080A"/>
    <w:rsid w:val="003D0E1E"/>
    <w:rsid w:val="003D18E6"/>
    <w:rsid w:val="003D3500"/>
    <w:rsid w:val="003D3D34"/>
    <w:rsid w:val="003D44F7"/>
    <w:rsid w:val="003D543C"/>
    <w:rsid w:val="003D7864"/>
    <w:rsid w:val="003E186A"/>
    <w:rsid w:val="003F013B"/>
    <w:rsid w:val="003F0456"/>
    <w:rsid w:val="003F32A3"/>
    <w:rsid w:val="003F6AF3"/>
    <w:rsid w:val="0040219E"/>
    <w:rsid w:val="0040609B"/>
    <w:rsid w:val="00412459"/>
    <w:rsid w:val="00413FC5"/>
    <w:rsid w:val="0041501F"/>
    <w:rsid w:val="00416D44"/>
    <w:rsid w:val="00417475"/>
    <w:rsid w:val="0042752B"/>
    <w:rsid w:val="00432706"/>
    <w:rsid w:val="00436D99"/>
    <w:rsid w:val="00436E2B"/>
    <w:rsid w:val="00436FD4"/>
    <w:rsid w:val="00441CB9"/>
    <w:rsid w:val="00441DCA"/>
    <w:rsid w:val="00443A52"/>
    <w:rsid w:val="004441C3"/>
    <w:rsid w:val="0044625B"/>
    <w:rsid w:val="0044731D"/>
    <w:rsid w:val="004573CA"/>
    <w:rsid w:val="004616BE"/>
    <w:rsid w:val="004652DD"/>
    <w:rsid w:val="00467CED"/>
    <w:rsid w:val="00471AAB"/>
    <w:rsid w:val="00471F04"/>
    <w:rsid w:val="004739B9"/>
    <w:rsid w:val="004828EF"/>
    <w:rsid w:val="00492D34"/>
    <w:rsid w:val="004930EB"/>
    <w:rsid w:val="00493C9E"/>
    <w:rsid w:val="004A07C1"/>
    <w:rsid w:val="004A6E83"/>
    <w:rsid w:val="004B3D4A"/>
    <w:rsid w:val="004B7957"/>
    <w:rsid w:val="004C03A8"/>
    <w:rsid w:val="004C3A07"/>
    <w:rsid w:val="004C5EEE"/>
    <w:rsid w:val="004D01B8"/>
    <w:rsid w:val="004D2D8F"/>
    <w:rsid w:val="004E038D"/>
    <w:rsid w:val="004E1877"/>
    <w:rsid w:val="004E5341"/>
    <w:rsid w:val="004F17EE"/>
    <w:rsid w:val="004F379C"/>
    <w:rsid w:val="004F47D9"/>
    <w:rsid w:val="004F5CD0"/>
    <w:rsid w:val="004F7F69"/>
    <w:rsid w:val="00501AC2"/>
    <w:rsid w:val="00502FCE"/>
    <w:rsid w:val="00507007"/>
    <w:rsid w:val="00510858"/>
    <w:rsid w:val="00511852"/>
    <w:rsid w:val="00514167"/>
    <w:rsid w:val="0052092B"/>
    <w:rsid w:val="0052148E"/>
    <w:rsid w:val="00521904"/>
    <w:rsid w:val="00523EE8"/>
    <w:rsid w:val="0052527C"/>
    <w:rsid w:val="005275D6"/>
    <w:rsid w:val="00531816"/>
    <w:rsid w:val="00534849"/>
    <w:rsid w:val="00534AD4"/>
    <w:rsid w:val="00540DC6"/>
    <w:rsid w:val="005440FD"/>
    <w:rsid w:val="00544A7A"/>
    <w:rsid w:val="00546CC8"/>
    <w:rsid w:val="00553E65"/>
    <w:rsid w:val="00560B10"/>
    <w:rsid w:val="00567E38"/>
    <w:rsid w:val="00575B16"/>
    <w:rsid w:val="00577828"/>
    <w:rsid w:val="00582B42"/>
    <w:rsid w:val="0058402A"/>
    <w:rsid w:val="00584691"/>
    <w:rsid w:val="005902A8"/>
    <w:rsid w:val="00590BA3"/>
    <w:rsid w:val="0059217D"/>
    <w:rsid w:val="005968C7"/>
    <w:rsid w:val="00596A33"/>
    <w:rsid w:val="00596A6C"/>
    <w:rsid w:val="00597D15"/>
    <w:rsid w:val="005A1106"/>
    <w:rsid w:val="005A1B44"/>
    <w:rsid w:val="005A3196"/>
    <w:rsid w:val="005B0296"/>
    <w:rsid w:val="005B5A32"/>
    <w:rsid w:val="005B7497"/>
    <w:rsid w:val="005C3073"/>
    <w:rsid w:val="005E3C6B"/>
    <w:rsid w:val="005E4F81"/>
    <w:rsid w:val="005E7533"/>
    <w:rsid w:val="005E778B"/>
    <w:rsid w:val="005F12A4"/>
    <w:rsid w:val="005F3760"/>
    <w:rsid w:val="005F39B7"/>
    <w:rsid w:val="005F4B54"/>
    <w:rsid w:val="006043FC"/>
    <w:rsid w:val="00606B10"/>
    <w:rsid w:val="0061204C"/>
    <w:rsid w:val="006122E9"/>
    <w:rsid w:val="00613427"/>
    <w:rsid w:val="00617B2F"/>
    <w:rsid w:val="006402A5"/>
    <w:rsid w:val="00643D5E"/>
    <w:rsid w:val="006460EE"/>
    <w:rsid w:val="006465DE"/>
    <w:rsid w:val="006501F3"/>
    <w:rsid w:val="00650295"/>
    <w:rsid w:val="00650D93"/>
    <w:rsid w:val="00652DCB"/>
    <w:rsid w:val="00653C76"/>
    <w:rsid w:val="00657C7A"/>
    <w:rsid w:val="0067137D"/>
    <w:rsid w:val="006742D2"/>
    <w:rsid w:val="00674309"/>
    <w:rsid w:val="0067467C"/>
    <w:rsid w:val="006805AC"/>
    <w:rsid w:val="006905D2"/>
    <w:rsid w:val="00693F93"/>
    <w:rsid w:val="00696312"/>
    <w:rsid w:val="006A10F2"/>
    <w:rsid w:val="006A4E57"/>
    <w:rsid w:val="006B2EC5"/>
    <w:rsid w:val="006B7706"/>
    <w:rsid w:val="006C0CFC"/>
    <w:rsid w:val="006C2CF0"/>
    <w:rsid w:val="006C638E"/>
    <w:rsid w:val="006C7449"/>
    <w:rsid w:val="006C77BF"/>
    <w:rsid w:val="006D02C1"/>
    <w:rsid w:val="006D0CA0"/>
    <w:rsid w:val="006D1C2E"/>
    <w:rsid w:val="006D3DD1"/>
    <w:rsid w:val="006D4EFC"/>
    <w:rsid w:val="006D54B4"/>
    <w:rsid w:val="006D791C"/>
    <w:rsid w:val="006E4E0E"/>
    <w:rsid w:val="006E5761"/>
    <w:rsid w:val="006F3D0F"/>
    <w:rsid w:val="006F6E8F"/>
    <w:rsid w:val="0070203A"/>
    <w:rsid w:val="007034A7"/>
    <w:rsid w:val="00703909"/>
    <w:rsid w:val="0070535D"/>
    <w:rsid w:val="007074DB"/>
    <w:rsid w:val="007105E2"/>
    <w:rsid w:val="00710D9E"/>
    <w:rsid w:val="00711BCD"/>
    <w:rsid w:val="00714018"/>
    <w:rsid w:val="00722A33"/>
    <w:rsid w:val="0073058E"/>
    <w:rsid w:val="0073341C"/>
    <w:rsid w:val="00734FD0"/>
    <w:rsid w:val="00743D10"/>
    <w:rsid w:val="00743F6B"/>
    <w:rsid w:val="0075006C"/>
    <w:rsid w:val="007505A2"/>
    <w:rsid w:val="00751A3E"/>
    <w:rsid w:val="00752DA9"/>
    <w:rsid w:val="00754E53"/>
    <w:rsid w:val="00757947"/>
    <w:rsid w:val="00763165"/>
    <w:rsid w:val="00767D47"/>
    <w:rsid w:val="00770362"/>
    <w:rsid w:val="00773AC5"/>
    <w:rsid w:val="00786221"/>
    <w:rsid w:val="00786938"/>
    <w:rsid w:val="00787AD0"/>
    <w:rsid w:val="007A060A"/>
    <w:rsid w:val="007A11A5"/>
    <w:rsid w:val="007A1F80"/>
    <w:rsid w:val="007A4FF3"/>
    <w:rsid w:val="007A524C"/>
    <w:rsid w:val="007A5623"/>
    <w:rsid w:val="007A76A6"/>
    <w:rsid w:val="007B36D1"/>
    <w:rsid w:val="007B3880"/>
    <w:rsid w:val="007C768F"/>
    <w:rsid w:val="007D7865"/>
    <w:rsid w:val="007E4CCC"/>
    <w:rsid w:val="007F04CF"/>
    <w:rsid w:val="007F39A1"/>
    <w:rsid w:val="0080078C"/>
    <w:rsid w:val="00800D8F"/>
    <w:rsid w:val="008025BD"/>
    <w:rsid w:val="00807A95"/>
    <w:rsid w:val="00811AE8"/>
    <w:rsid w:val="0081729E"/>
    <w:rsid w:val="0082799C"/>
    <w:rsid w:val="00835E81"/>
    <w:rsid w:val="00836370"/>
    <w:rsid w:val="008521CC"/>
    <w:rsid w:val="00853590"/>
    <w:rsid w:val="0085535D"/>
    <w:rsid w:val="00855B1C"/>
    <w:rsid w:val="00861411"/>
    <w:rsid w:val="00863DB6"/>
    <w:rsid w:val="00865BB6"/>
    <w:rsid w:val="008664CA"/>
    <w:rsid w:val="008665CB"/>
    <w:rsid w:val="00867EE4"/>
    <w:rsid w:val="00874A2C"/>
    <w:rsid w:val="00880300"/>
    <w:rsid w:val="00881AF1"/>
    <w:rsid w:val="008833FC"/>
    <w:rsid w:val="00883D3D"/>
    <w:rsid w:val="00886E79"/>
    <w:rsid w:val="008906CF"/>
    <w:rsid w:val="00893134"/>
    <w:rsid w:val="00893AE3"/>
    <w:rsid w:val="00893F89"/>
    <w:rsid w:val="008A2B64"/>
    <w:rsid w:val="008B0EE9"/>
    <w:rsid w:val="008B2B69"/>
    <w:rsid w:val="008B552B"/>
    <w:rsid w:val="008C4148"/>
    <w:rsid w:val="008C555C"/>
    <w:rsid w:val="008D0637"/>
    <w:rsid w:val="008D1F81"/>
    <w:rsid w:val="008D2E62"/>
    <w:rsid w:val="008D63CA"/>
    <w:rsid w:val="008F0D44"/>
    <w:rsid w:val="008F6045"/>
    <w:rsid w:val="00903F91"/>
    <w:rsid w:val="009118BF"/>
    <w:rsid w:val="00913ED0"/>
    <w:rsid w:val="009156A5"/>
    <w:rsid w:val="009218AB"/>
    <w:rsid w:val="00933D50"/>
    <w:rsid w:val="0094081F"/>
    <w:rsid w:val="009463EC"/>
    <w:rsid w:val="009541E7"/>
    <w:rsid w:val="009550E0"/>
    <w:rsid w:val="0095608E"/>
    <w:rsid w:val="00962A85"/>
    <w:rsid w:val="00964520"/>
    <w:rsid w:val="00964707"/>
    <w:rsid w:val="00971951"/>
    <w:rsid w:val="00972889"/>
    <w:rsid w:val="00973E5B"/>
    <w:rsid w:val="00973FE4"/>
    <w:rsid w:val="00982671"/>
    <w:rsid w:val="00985048"/>
    <w:rsid w:val="00990371"/>
    <w:rsid w:val="00995A3C"/>
    <w:rsid w:val="009A28C5"/>
    <w:rsid w:val="009A31E2"/>
    <w:rsid w:val="009A388B"/>
    <w:rsid w:val="009A6420"/>
    <w:rsid w:val="009A71FB"/>
    <w:rsid w:val="009B011E"/>
    <w:rsid w:val="009B286E"/>
    <w:rsid w:val="009B4CA7"/>
    <w:rsid w:val="009C20A4"/>
    <w:rsid w:val="009C3D48"/>
    <w:rsid w:val="009C75F3"/>
    <w:rsid w:val="009D1FAE"/>
    <w:rsid w:val="009D21E7"/>
    <w:rsid w:val="009D73CB"/>
    <w:rsid w:val="009E01B3"/>
    <w:rsid w:val="009E06D7"/>
    <w:rsid w:val="009E26E4"/>
    <w:rsid w:val="009E3125"/>
    <w:rsid w:val="009E434D"/>
    <w:rsid w:val="009E45C0"/>
    <w:rsid w:val="009E4858"/>
    <w:rsid w:val="009E6978"/>
    <w:rsid w:val="009F0C96"/>
    <w:rsid w:val="009F2492"/>
    <w:rsid w:val="00A01FC2"/>
    <w:rsid w:val="00A10625"/>
    <w:rsid w:val="00A10FF0"/>
    <w:rsid w:val="00A1113B"/>
    <w:rsid w:val="00A22BCE"/>
    <w:rsid w:val="00A23398"/>
    <w:rsid w:val="00A26009"/>
    <w:rsid w:val="00A303B3"/>
    <w:rsid w:val="00A33D70"/>
    <w:rsid w:val="00A441FE"/>
    <w:rsid w:val="00A506AD"/>
    <w:rsid w:val="00A514A7"/>
    <w:rsid w:val="00A5278E"/>
    <w:rsid w:val="00A55FAC"/>
    <w:rsid w:val="00A57667"/>
    <w:rsid w:val="00A635B8"/>
    <w:rsid w:val="00A66A93"/>
    <w:rsid w:val="00A76F1A"/>
    <w:rsid w:val="00A778C9"/>
    <w:rsid w:val="00A80AAF"/>
    <w:rsid w:val="00A81103"/>
    <w:rsid w:val="00A81E37"/>
    <w:rsid w:val="00A84D3E"/>
    <w:rsid w:val="00A86B74"/>
    <w:rsid w:val="00AA12C2"/>
    <w:rsid w:val="00AA15AF"/>
    <w:rsid w:val="00AA3580"/>
    <w:rsid w:val="00AA4AF8"/>
    <w:rsid w:val="00AA4C16"/>
    <w:rsid w:val="00AA5F79"/>
    <w:rsid w:val="00AA70C8"/>
    <w:rsid w:val="00AB1D77"/>
    <w:rsid w:val="00AB37E5"/>
    <w:rsid w:val="00AB6F92"/>
    <w:rsid w:val="00AC3001"/>
    <w:rsid w:val="00AC66C7"/>
    <w:rsid w:val="00AD307B"/>
    <w:rsid w:val="00AD36D8"/>
    <w:rsid w:val="00AD748B"/>
    <w:rsid w:val="00AE7377"/>
    <w:rsid w:val="00AF5782"/>
    <w:rsid w:val="00B11D5A"/>
    <w:rsid w:val="00B219A5"/>
    <w:rsid w:val="00B23C33"/>
    <w:rsid w:val="00B24BF5"/>
    <w:rsid w:val="00B34FF3"/>
    <w:rsid w:val="00B40E9E"/>
    <w:rsid w:val="00B40EB5"/>
    <w:rsid w:val="00B5386A"/>
    <w:rsid w:val="00B619FE"/>
    <w:rsid w:val="00B627F7"/>
    <w:rsid w:val="00B65F97"/>
    <w:rsid w:val="00B67F5A"/>
    <w:rsid w:val="00B81A7C"/>
    <w:rsid w:val="00B82FAD"/>
    <w:rsid w:val="00B84A7F"/>
    <w:rsid w:val="00B922E4"/>
    <w:rsid w:val="00B94D35"/>
    <w:rsid w:val="00B966D1"/>
    <w:rsid w:val="00B97040"/>
    <w:rsid w:val="00BA07DA"/>
    <w:rsid w:val="00BA5514"/>
    <w:rsid w:val="00BA682D"/>
    <w:rsid w:val="00BA7C22"/>
    <w:rsid w:val="00BB1527"/>
    <w:rsid w:val="00BB38E7"/>
    <w:rsid w:val="00BB7323"/>
    <w:rsid w:val="00BC058C"/>
    <w:rsid w:val="00BC7873"/>
    <w:rsid w:val="00BD2101"/>
    <w:rsid w:val="00BD23FC"/>
    <w:rsid w:val="00BD594D"/>
    <w:rsid w:val="00BD7324"/>
    <w:rsid w:val="00BE0D24"/>
    <w:rsid w:val="00BE2CD7"/>
    <w:rsid w:val="00BE34E9"/>
    <w:rsid w:val="00BE40CF"/>
    <w:rsid w:val="00BE4840"/>
    <w:rsid w:val="00BE78B0"/>
    <w:rsid w:val="00BF025F"/>
    <w:rsid w:val="00BF0A78"/>
    <w:rsid w:val="00BF21A0"/>
    <w:rsid w:val="00BF2BD5"/>
    <w:rsid w:val="00BF48FA"/>
    <w:rsid w:val="00C023C4"/>
    <w:rsid w:val="00C04702"/>
    <w:rsid w:val="00C06369"/>
    <w:rsid w:val="00C10487"/>
    <w:rsid w:val="00C12DCA"/>
    <w:rsid w:val="00C13C86"/>
    <w:rsid w:val="00C230EC"/>
    <w:rsid w:val="00C37F06"/>
    <w:rsid w:val="00C42864"/>
    <w:rsid w:val="00C45CD4"/>
    <w:rsid w:val="00C5100F"/>
    <w:rsid w:val="00C64101"/>
    <w:rsid w:val="00C70094"/>
    <w:rsid w:val="00C71FAF"/>
    <w:rsid w:val="00C72E21"/>
    <w:rsid w:val="00C73D01"/>
    <w:rsid w:val="00C7437D"/>
    <w:rsid w:val="00C74636"/>
    <w:rsid w:val="00C75F24"/>
    <w:rsid w:val="00C779B3"/>
    <w:rsid w:val="00C77D63"/>
    <w:rsid w:val="00C81FC3"/>
    <w:rsid w:val="00C839F2"/>
    <w:rsid w:val="00C8435C"/>
    <w:rsid w:val="00C858C5"/>
    <w:rsid w:val="00C86C0B"/>
    <w:rsid w:val="00C94470"/>
    <w:rsid w:val="00C97E69"/>
    <w:rsid w:val="00CA07C4"/>
    <w:rsid w:val="00CA10C2"/>
    <w:rsid w:val="00CA3B08"/>
    <w:rsid w:val="00CA4064"/>
    <w:rsid w:val="00CA7832"/>
    <w:rsid w:val="00CB1A86"/>
    <w:rsid w:val="00CC1496"/>
    <w:rsid w:val="00CC339E"/>
    <w:rsid w:val="00CC793C"/>
    <w:rsid w:val="00CD3C2D"/>
    <w:rsid w:val="00CD64FF"/>
    <w:rsid w:val="00CD70D3"/>
    <w:rsid w:val="00CD7395"/>
    <w:rsid w:val="00CD7A82"/>
    <w:rsid w:val="00CE07D0"/>
    <w:rsid w:val="00CE1328"/>
    <w:rsid w:val="00CE32BA"/>
    <w:rsid w:val="00CE334D"/>
    <w:rsid w:val="00CE6049"/>
    <w:rsid w:val="00CE61B7"/>
    <w:rsid w:val="00CF018C"/>
    <w:rsid w:val="00CF0521"/>
    <w:rsid w:val="00CF3393"/>
    <w:rsid w:val="00CF6C19"/>
    <w:rsid w:val="00CF78CF"/>
    <w:rsid w:val="00D04A79"/>
    <w:rsid w:val="00D05650"/>
    <w:rsid w:val="00D13E10"/>
    <w:rsid w:val="00D1652E"/>
    <w:rsid w:val="00D22B8C"/>
    <w:rsid w:val="00D27E46"/>
    <w:rsid w:val="00D31A39"/>
    <w:rsid w:val="00D323F2"/>
    <w:rsid w:val="00D32566"/>
    <w:rsid w:val="00D346B1"/>
    <w:rsid w:val="00D409F7"/>
    <w:rsid w:val="00D46231"/>
    <w:rsid w:val="00D50D5B"/>
    <w:rsid w:val="00D5330B"/>
    <w:rsid w:val="00D56976"/>
    <w:rsid w:val="00D604D6"/>
    <w:rsid w:val="00D627A0"/>
    <w:rsid w:val="00D72071"/>
    <w:rsid w:val="00D76E3E"/>
    <w:rsid w:val="00D81199"/>
    <w:rsid w:val="00D813C6"/>
    <w:rsid w:val="00D8238F"/>
    <w:rsid w:val="00D84328"/>
    <w:rsid w:val="00D857DB"/>
    <w:rsid w:val="00D90B93"/>
    <w:rsid w:val="00D92BAA"/>
    <w:rsid w:val="00D92DC8"/>
    <w:rsid w:val="00DA3CE0"/>
    <w:rsid w:val="00DA4CB9"/>
    <w:rsid w:val="00DB68CA"/>
    <w:rsid w:val="00DB6E6B"/>
    <w:rsid w:val="00DB789B"/>
    <w:rsid w:val="00DC6AB1"/>
    <w:rsid w:val="00DD6CA5"/>
    <w:rsid w:val="00DD6F4A"/>
    <w:rsid w:val="00DE3CE6"/>
    <w:rsid w:val="00DE6FC4"/>
    <w:rsid w:val="00DE787A"/>
    <w:rsid w:val="00DF325E"/>
    <w:rsid w:val="00DF4F9C"/>
    <w:rsid w:val="00E0599B"/>
    <w:rsid w:val="00E0609B"/>
    <w:rsid w:val="00E071C2"/>
    <w:rsid w:val="00E13B59"/>
    <w:rsid w:val="00E16671"/>
    <w:rsid w:val="00E17759"/>
    <w:rsid w:val="00E17825"/>
    <w:rsid w:val="00E236EA"/>
    <w:rsid w:val="00E2425D"/>
    <w:rsid w:val="00E276A3"/>
    <w:rsid w:val="00E34439"/>
    <w:rsid w:val="00E3539A"/>
    <w:rsid w:val="00E43374"/>
    <w:rsid w:val="00E5017E"/>
    <w:rsid w:val="00E52848"/>
    <w:rsid w:val="00E5722A"/>
    <w:rsid w:val="00E62763"/>
    <w:rsid w:val="00E65419"/>
    <w:rsid w:val="00E6649D"/>
    <w:rsid w:val="00E66709"/>
    <w:rsid w:val="00E66E1D"/>
    <w:rsid w:val="00E70487"/>
    <w:rsid w:val="00E84ED6"/>
    <w:rsid w:val="00E85DAE"/>
    <w:rsid w:val="00E9044F"/>
    <w:rsid w:val="00E9137A"/>
    <w:rsid w:val="00E92143"/>
    <w:rsid w:val="00E928F1"/>
    <w:rsid w:val="00E92EB2"/>
    <w:rsid w:val="00E94445"/>
    <w:rsid w:val="00E95B05"/>
    <w:rsid w:val="00EA3F54"/>
    <w:rsid w:val="00EA401F"/>
    <w:rsid w:val="00EA429C"/>
    <w:rsid w:val="00EA4562"/>
    <w:rsid w:val="00EA6797"/>
    <w:rsid w:val="00EB2FEB"/>
    <w:rsid w:val="00EB7210"/>
    <w:rsid w:val="00EB7ED1"/>
    <w:rsid w:val="00EC4EB6"/>
    <w:rsid w:val="00EC6031"/>
    <w:rsid w:val="00EC6FB8"/>
    <w:rsid w:val="00ED6FD2"/>
    <w:rsid w:val="00EE5DD6"/>
    <w:rsid w:val="00EE6098"/>
    <w:rsid w:val="00EF2106"/>
    <w:rsid w:val="00EF2336"/>
    <w:rsid w:val="00F00D44"/>
    <w:rsid w:val="00F039A6"/>
    <w:rsid w:val="00F04AED"/>
    <w:rsid w:val="00F16A78"/>
    <w:rsid w:val="00F17DF0"/>
    <w:rsid w:val="00F200ED"/>
    <w:rsid w:val="00F2024E"/>
    <w:rsid w:val="00F226D6"/>
    <w:rsid w:val="00F25669"/>
    <w:rsid w:val="00F25E0E"/>
    <w:rsid w:val="00F30226"/>
    <w:rsid w:val="00F339A7"/>
    <w:rsid w:val="00F35FCC"/>
    <w:rsid w:val="00F54F1D"/>
    <w:rsid w:val="00F56FBF"/>
    <w:rsid w:val="00F63470"/>
    <w:rsid w:val="00F70DED"/>
    <w:rsid w:val="00F716A4"/>
    <w:rsid w:val="00F73BE7"/>
    <w:rsid w:val="00F752ED"/>
    <w:rsid w:val="00F82109"/>
    <w:rsid w:val="00F823EF"/>
    <w:rsid w:val="00F90F8A"/>
    <w:rsid w:val="00F942DD"/>
    <w:rsid w:val="00F96857"/>
    <w:rsid w:val="00F97CFA"/>
    <w:rsid w:val="00FA2C30"/>
    <w:rsid w:val="00FA534A"/>
    <w:rsid w:val="00FB0B4B"/>
    <w:rsid w:val="00FB0CE2"/>
    <w:rsid w:val="00FB3AE0"/>
    <w:rsid w:val="00FB7193"/>
    <w:rsid w:val="00FC19CD"/>
    <w:rsid w:val="00FC455C"/>
    <w:rsid w:val="00FC5F40"/>
    <w:rsid w:val="00FC716E"/>
    <w:rsid w:val="00FD0EFD"/>
    <w:rsid w:val="00FD1089"/>
    <w:rsid w:val="00FD2228"/>
    <w:rsid w:val="00FD6170"/>
    <w:rsid w:val="00FD7488"/>
    <w:rsid w:val="00FD74A4"/>
    <w:rsid w:val="00FE031B"/>
    <w:rsid w:val="00FE3417"/>
    <w:rsid w:val="00FE5FF3"/>
    <w:rsid w:val="00FE682D"/>
    <w:rsid w:val="00FE78D9"/>
    <w:rsid w:val="00FF3100"/>
    <w:rsid w:val="00FF6097"/>
    <w:rsid w:val="00FF66F4"/>
    <w:rsid w:val="00FF7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AD251"/>
  <w15:chartTrackingRefBased/>
  <w15:docId w15:val="{076D92EF-7B89-4FB0-86DF-C8B33EDEE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jc w:val="both"/>
    </w:pPr>
  </w:style>
  <w:style w:type="paragraph" w:styleId="Heading3">
    <w:name w:val="heading 3"/>
    <w:basedOn w:val="Normal"/>
    <w:link w:val="Heading3Char"/>
    <w:uiPriority w:val="9"/>
    <w:qFormat/>
    <w:rsid w:val="008D1F81"/>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4E53"/>
    <w:pPr>
      <w:ind w:firstLineChars="200" w:firstLine="420"/>
    </w:pPr>
  </w:style>
  <w:style w:type="character" w:styleId="PlaceholderText">
    <w:name w:val="Placeholder Text"/>
    <w:basedOn w:val="DefaultParagraphFont"/>
    <w:uiPriority w:val="99"/>
    <w:semiHidden/>
    <w:rsid w:val="000C2125"/>
    <w:rPr>
      <w:color w:val="808080"/>
    </w:rPr>
  </w:style>
  <w:style w:type="table" w:styleId="LightList-Accent3">
    <w:name w:val="Light List Accent 3"/>
    <w:basedOn w:val="TableNormal"/>
    <w:uiPriority w:val="61"/>
    <w:rsid w:val="00F97CFA"/>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F97CFA"/>
    <w:pPr>
      <w:widowControl/>
      <w:tabs>
        <w:tab w:val="decimal" w:pos="360"/>
      </w:tabs>
      <w:spacing w:after="200" w:line="276" w:lineRule="auto"/>
      <w:jc w:val="left"/>
    </w:pPr>
    <w:rPr>
      <w:rFonts w:cs="Times New Roman"/>
      <w:kern w:val="0"/>
      <w:sz w:val="22"/>
    </w:rPr>
  </w:style>
  <w:style w:type="paragraph" w:styleId="FootnoteText">
    <w:name w:val="footnote text"/>
    <w:basedOn w:val="Normal"/>
    <w:link w:val="FootnoteTextChar"/>
    <w:uiPriority w:val="99"/>
    <w:unhideWhenUsed/>
    <w:rsid w:val="00F97CFA"/>
    <w:pPr>
      <w:widowControl/>
      <w:jc w:val="left"/>
    </w:pPr>
    <w:rPr>
      <w:rFonts w:cs="Times New Roman"/>
      <w:kern w:val="0"/>
      <w:sz w:val="20"/>
      <w:szCs w:val="20"/>
    </w:rPr>
  </w:style>
  <w:style w:type="character" w:customStyle="1" w:styleId="FootnoteTextChar">
    <w:name w:val="Footnote Text Char"/>
    <w:basedOn w:val="DefaultParagraphFont"/>
    <w:link w:val="FootnoteText"/>
    <w:uiPriority w:val="99"/>
    <w:rsid w:val="00F97CFA"/>
    <w:rPr>
      <w:rFonts w:cs="Times New Roman"/>
      <w:kern w:val="0"/>
      <w:sz w:val="20"/>
      <w:szCs w:val="20"/>
    </w:rPr>
  </w:style>
  <w:style w:type="character" w:styleId="SubtleEmphasis">
    <w:name w:val="Subtle Emphasis"/>
    <w:basedOn w:val="DefaultParagraphFont"/>
    <w:uiPriority w:val="19"/>
    <w:qFormat/>
    <w:rsid w:val="00F97CFA"/>
    <w:rPr>
      <w:i/>
      <w:iCs/>
    </w:rPr>
  </w:style>
  <w:style w:type="table" w:styleId="LightShading-Accent1">
    <w:name w:val="Light Shading Accent 1"/>
    <w:basedOn w:val="TableNormal"/>
    <w:uiPriority w:val="60"/>
    <w:rsid w:val="00F97CFA"/>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Header">
    <w:name w:val="header"/>
    <w:basedOn w:val="Normal"/>
    <w:link w:val="HeaderChar"/>
    <w:uiPriority w:val="99"/>
    <w:unhideWhenUsed/>
    <w:rsid w:val="00836370"/>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836370"/>
    <w:rPr>
      <w:sz w:val="18"/>
      <w:szCs w:val="18"/>
    </w:rPr>
  </w:style>
  <w:style w:type="paragraph" w:styleId="Footer">
    <w:name w:val="footer"/>
    <w:basedOn w:val="Normal"/>
    <w:link w:val="FooterChar"/>
    <w:uiPriority w:val="99"/>
    <w:unhideWhenUsed/>
    <w:rsid w:val="00836370"/>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836370"/>
    <w:rPr>
      <w:sz w:val="18"/>
      <w:szCs w:val="18"/>
    </w:rPr>
  </w:style>
  <w:style w:type="character" w:styleId="Hyperlink">
    <w:name w:val="Hyperlink"/>
    <w:basedOn w:val="DefaultParagraphFont"/>
    <w:uiPriority w:val="99"/>
    <w:unhideWhenUsed/>
    <w:rsid w:val="004D2D8F"/>
    <w:rPr>
      <w:color w:val="0563C1" w:themeColor="hyperlink"/>
      <w:u w:val="single"/>
    </w:rPr>
  </w:style>
  <w:style w:type="character" w:customStyle="1" w:styleId="UnresolvedMention1">
    <w:name w:val="Unresolved Mention1"/>
    <w:basedOn w:val="DefaultParagraphFont"/>
    <w:uiPriority w:val="99"/>
    <w:semiHidden/>
    <w:unhideWhenUsed/>
    <w:rsid w:val="004D2D8F"/>
    <w:rPr>
      <w:color w:val="605E5C"/>
      <w:shd w:val="clear" w:color="auto" w:fill="E1DFDD"/>
    </w:rPr>
  </w:style>
  <w:style w:type="character" w:styleId="FollowedHyperlink">
    <w:name w:val="FollowedHyperlink"/>
    <w:basedOn w:val="DefaultParagraphFont"/>
    <w:uiPriority w:val="99"/>
    <w:semiHidden/>
    <w:unhideWhenUsed/>
    <w:rsid w:val="00903F91"/>
    <w:rPr>
      <w:color w:val="954F72" w:themeColor="followedHyperlink"/>
      <w:u w:val="single"/>
    </w:rPr>
  </w:style>
  <w:style w:type="character" w:customStyle="1" w:styleId="Heading3Char">
    <w:name w:val="Heading 3 Char"/>
    <w:basedOn w:val="DefaultParagraphFont"/>
    <w:link w:val="Heading3"/>
    <w:uiPriority w:val="9"/>
    <w:rsid w:val="008D1F81"/>
    <w:rPr>
      <w:rFonts w:ascii="Times New Roman" w:eastAsia="Times New Roman" w:hAnsi="Times New Roman" w:cs="Times New Roman"/>
      <w:b/>
      <w:bCs/>
      <w:kern w:val="0"/>
      <w:sz w:val="27"/>
      <w:szCs w:val="27"/>
    </w:rPr>
  </w:style>
  <w:style w:type="paragraph" w:styleId="NormalWeb">
    <w:name w:val="Normal (Web)"/>
    <w:basedOn w:val="Normal"/>
    <w:uiPriority w:val="99"/>
    <w:semiHidden/>
    <w:unhideWhenUsed/>
    <w:rsid w:val="008D1F81"/>
    <w:pPr>
      <w:widowControl/>
      <w:spacing w:before="100" w:beforeAutospacing="1" w:after="100" w:afterAutospacing="1"/>
      <w:jc w:val="left"/>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semiHidden/>
    <w:unhideWhenUsed/>
    <w:rsid w:val="00893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893134"/>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893134"/>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67EE4"/>
    <w:rPr>
      <w:sz w:val="16"/>
      <w:szCs w:val="16"/>
    </w:rPr>
  </w:style>
  <w:style w:type="paragraph" w:styleId="CommentText">
    <w:name w:val="annotation text"/>
    <w:basedOn w:val="Normal"/>
    <w:link w:val="CommentTextChar"/>
    <w:uiPriority w:val="99"/>
    <w:semiHidden/>
    <w:unhideWhenUsed/>
    <w:rsid w:val="00867EE4"/>
    <w:rPr>
      <w:sz w:val="20"/>
      <w:szCs w:val="20"/>
    </w:rPr>
  </w:style>
  <w:style w:type="character" w:customStyle="1" w:styleId="CommentTextChar">
    <w:name w:val="Comment Text Char"/>
    <w:basedOn w:val="DefaultParagraphFont"/>
    <w:link w:val="CommentText"/>
    <w:uiPriority w:val="99"/>
    <w:semiHidden/>
    <w:rsid w:val="00867EE4"/>
    <w:rPr>
      <w:sz w:val="20"/>
      <w:szCs w:val="20"/>
    </w:rPr>
  </w:style>
  <w:style w:type="paragraph" w:styleId="CommentSubject">
    <w:name w:val="annotation subject"/>
    <w:basedOn w:val="CommentText"/>
    <w:next w:val="CommentText"/>
    <w:link w:val="CommentSubjectChar"/>
    <w:uiPriority w:val="99"/>
    <w:semiHidden/>
    <w:unhideWhenUsed/>
    <w:rsid w:val="00867EE4"/>
    <w:rPr>
      <w:b/>
      <w:bCs/>
    </w:rPr>
  </w:style>
  <w:style w:type="character" w:customStyle="1" w:styleId="CommentSubjectChar">
    <w:name w:val="Comment Subject Char"/>
    <w:basedOn w:val="CommentTextChar"/>
    <w:link w:val="CommentSubject"/>
    <w:uiPriority w:val="99"/>
    <w:semiHidden/>
    <w:rsid w:val="00867EE4"/>
    <w:rPr>
      <w:b/>
      <w:bCs/>
      <w:sz w:val="20"/>
      <w:szCs w:val="20"/>
    </w:rPr>
  </w:style>
  <w:style w:type="paragraph" w:styleId="BalloonText">
    <w:name w:val="Balloon Text"/>
    <w:basedOn w:val="Normal"/>
    <w:link w:val="BalloonTextChar"/>
    <w:uiPriority w:val="99"/>
    <w:semiHidden/>
    <w:unhideWhenUsed/>
    <w:rsid w:val="00867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7EE4"/>
    <w:rPr>
      <w:rFonts w:ascii="Segoe UI" w:hAnsi="Segoe UI" w:cs="Segoe UI"/>
      <w:sz w:val="18"/>
      <w:szCs w:val="18"/>
    </w:rPr>
  </w:style>
  <w:style w:type="paragraph" w:styleId="Title">
    <w:name w:val="Title"/>
    <w:basedOn w:val="Normal"/>
    <w:next w:val="Normal"/>
    <w:link w:val="TitleChar"/>
    <w:uiPriority w:val="10"/>
    <w:qFormat/>
    <w:rsid w:val="003D35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350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B55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5EEE"/>
    <w:pPr>
      <w:spacing w:after="200"/>
      <w:jc w:val="center"/>
    </w:pPr>
    <w:rPr>
      <w:rFonts w:ascii="Arial" w:hAnsi="Arial"/>
      <w:iCs/>
      <w:sz w:val="22"/>
      <w:szCs w:val="18"/>
    </w:rPr>
  </w:style>
  <w:style w:type="table" w:styleId="TableGridLight">
    <w:name w:val="Grid Table Light"/>
    <w:basedOn w:val="TableNormal"/>
    <w:uiPriority w:val="40"/>
    <w:rsid w:val="005921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63366">
      <w:bodyDiv w:val="1"/>
      <w:marLeft w:val="0"/>
      <w:marRight w:val="0"/>
      <w:marTop w:val="0"/>
      <w:marBottom w:val="0"/>
      <w:divBdr>
        <w:top w:val="none" w:sz="0" w:space="0" w:color="auto"/>
        <w:left w:val="none" w:sz="0" w:space="0" w:color="auto"/>
        <w:bottom w:val="none" w:sz="0" w:space="0" w:color="auto"/>
        <w:right w:val="none" w:sz="0" w:space="0" w:color="auto"/>
      </w:divBdr>
    </w:div>
    <w:div w:id="339435874">
      <w:bodyDiv w:val="1"/>
      <w:marLeft w:val="0"/>
      <w:marRight w:val="0"/>
      <w:marTop w:val="0"/>
      <w:marBottom w:val="0"/>
      <w:divBdr>
        <w:top w:val="none" w:sz="0" w:space="0" w:color="auto"/>
        <w:left w:val="none" w:sz="0" w:space="0" w:color="auto"/>
        <w:bottom w:val="none" w:sz="0" w:space="0" w:color="auto"/>
        <w:right w:val="none" w:sz="0" w:space="0" w:color="auto"/>
      </w:divBdr>
    </w:div>
    <w:div w:id="372965816">
      <w:bodyDiv w:val="1"/>
      <w:marLeft w:val="0"/>
      <w:marRight w:val="0"/>
      <w:marTop w:val="0"/>
      <w:marBottom w:val="0"/>
      <w:divBdr>
        <w:top w:val="none" w:sz="0" w:space="0" w:color="auto"/>
        <w:left w:val="none" w:sz="0" w:space="0" w:color="auto"/>
        <w:bottom w:val="none" w:sz="0" w:space="0" w:color="auto"/>
        <w:right w:val="none" w:sz="0" w:space="0" w:color="auto"/>
      </w:divBdr>
    </w:div>
    <w:div w:id="397246252">
      <w:bodyDiv w:val="1"/>
      <w:marLeft w:val="0"/>
      <w:marRight w:val="0"/>
      <w:marTop w:val="0"/>
      <w:marBottom w:val="0"/>
      <w:divBdr>
        <w:top w:val="none" w:sz="0" w:space="0" w:color="auto"/>
        <w:left w:val="none" w:sz="0" w:space="0" w:color="auto"/>
        <w:bottom w:val="none" w:sz="0" w:space="0" w:color="auto"/>
        <w:right w:val="none" w:sz="0" w:space="0" w:color="auto"/>
      </w:divBdr>
    </w:div>
    <w:div w:id="580259521">
      <w:bodyDiv w:val="1"/>
      <w:marLeft w:val="0"/>
      <w:marRight w:val="0"/>
      <w:marTop w:val="0"/>
      <w:marBottom w:val="0"/>
      <w:divBdr>
        <w:top w:val="none" w:sz="0" w:space="0" w:color="auto"/>
        <w:left w:val="none" w:sz="0" w:space="0" w:color="auto"/>
        <w:bottom w:val="none" w:sz="0" w:space="0" w:color="auto"/>
        <w:right w:val="none" w:sz="0" w:space="0" w:color="auto"/>
      </w:divBdr>
    </w:div>
    <w:div w:id="646279104">
      <w:bodyDiv w:val="1"/>
      <w:marLeft w:val="0"/>
      <w:marRight w:val="0"/>
      <w:marTop w:val="0"/>
      <w:marBottom w:val="0"/>
      <w:divBdr>
        <w:top w:val="none" w:sz="0" w:space="0" w:color="auto"/>
        <w:left w:val="none" w:sz="0" w:space="0" w:color="auto"/>
        <w:bottom w:val="none" w:sz="0" w:space="0" w:color="auto"/>
        <w:right w:val="none" w:sz="0" w:space="0" w:color="auto"/>
      </w:divBdr>
    </w:div>
    <w:div w:id="664824375">
      <w:bodyDiv w:val="1"/>
      <w:marLeft w:val="0"/>
      <w:marRight w:val="0"/>
      <w:marTop w:val="0"/>
      <w:marBottom w:val="0"/>
      <w:divBdr>
        <w:top w:val="none" w:sz="0" w:space="0" w:color="auto"/>
        <w:left w:val="none" w:sz="0" w:space="0" w:color="auto"/>
        <w:bottom w:val="none" w:sz="0" w:space="0" w:color="auto"/>
        <w:right w:val="none" w:sz="0" w:space="0" w:color="auto"/>
      </w:divBdr>
    </w:div>
    <w:div w:id="793133686">
      <w:bodyDiv w:val="1"/>
      <w:marLeft w:val="0"/>
      <w:marRight w:val="0"/>
      <w:marTop w:val="0"/>
      <w:marBottom w:val="0"/>
      <w:divBdr>
        <w:top w:val="none" w:sz="0" w:space="0" w:color="auto"/>
        <w:left w:val="none" w:sz="0" w:space="0" w:color="auto"/>
        <w:bottom w:val="none" w:sz="0" w:space="0" w:color="auto"/>
        <w:right w:val="none" w:sz="0" w:space="0" w:color="auto"/>
      </w:divBdr>
    </w:div>
    <w:div w:id="849417958">
      <w:bodyDiv w:val="1"/>
      <w:marLeft w:val="0"/>
      <w:marRight w:val="0"/>
      <w:marTop w:val="0"/>
      <w:marBottom w:val="0"/>
      <w:divBdr>
        <w:top w:val="none" w:sz="0" w:space="0" w:color="auto"/>
        <w:left w:val="none" w:sz="0" w:space="0" w:color="auto"/>
        <w:bottom w:val="none" w:sz="0" w:space="0" w:color="auto"/>
        <w:right w:val="none" w:sz="0" w:space="0" w:color="auto"/>
      </w:divBdr>
    </w:div>
    <w:div w:id="891581931">
      <w:bodyDiv w:val="1"/>
      <w:marLeft w:val="0"/>
      <w:marRight w:val="0"/>
      <w:marTop w:val="0"/>
      <w:marBottom w:val="0"/>
      <w:divBdr>
        <w:top w:val="none" w:sz="0" w:space="0" w:color="auto"/>
        <w:left w:val="none" w:sz="0" w:space="0" w:color="auto"/>
        <w:bottom w:val="none" w:sz="0" w:space="0" w:color="auto"/>
        <w:right w:val="none" w:sz="0" w:space="0" w:color="auto"/>
      </w:divBdr>
    </w:div>
    <w:div w:id="1417508345">
      <w:bodyDiv w:val="1"/>
      <w:marLeft w:val="0"/>
      <w:marRight w:val="0"/>
      <w:marTop w:val="0"/>
      <w:marBottom w:val="0"/>
      <w:divBdr>
        <w:top w:val="none" w:sz="0" w:space="0" w:color="auto"/>
        <w:left w:val="none" w:sz="0" w:space="0" w:color="auto"/>
        <w:bottom w:val="none" w:sz="0" w:space="0" w:color="auto"/>
        <w:right w:val="none" w:sz="0" w:space="0" w:color="auto"/>
      </w:divBdr>
    </w:div>
    <w:div w:id="1442609000">
      <w:bodyDiv w:val="1"/>
      <w:marLeft w:val="0"/>
      <w:marRight w:val="0"/>
      <w:marTop w:val="0"/>
      <w:marBottom w:val="0"/>
      <w:divBdr>
        <w:top w:val="none" w:sz="0" w:space="0" w:color="auto"/>
        <w:left w:val="none" w:sz="0" w:space="0" w:color="auto"/>
        <w:bottom w:val="none" w:sz="0" w:space="0" w:color="auto"/>
        <w:right w:val="none" w:sz="0" w:space="0" w:color="auto"/>
      </w:divBdr>
      <w:divsChild>
        <w:div w:id="85884772">
          <w:marLeft w:val="0"/>
          <w:marRight w:val="0"/>
          <w:marTop w:val="0"/>
          <w:marBottom w:val="0"/>
          <w:divBdr>
            <w:top w:val="none" w:sz="0" w:space="0" w:color="auto"/>
            <w:left w:val="none" w:sz="0" w:space="0" w:color="auto"/>
            <w:bottom w:val="none" w:sz="0" w:space="0" w:color="auto"/>
            <w:right w:val="none" w:sz="0" w:space="0" w:color="auto"/>
          </w:divBdr>
        </w:div>
        <w:div w:id="1467695931">
          <w:marLeft w:val="0"/>
          <w:marRight w:val="0"/>
          <w:marTop w:val="0"/>
          <w:marBottom w:val="0"/>
          <w:divBdr>
            <w:top w:val="none" w:sz="0" w:space="0" w:color="auto"/>
            <w:left w:val="none" w:sz="0" w:space="0" w:color="auto"/>
            <w:bottom w:val="none" w:sz="0" w:space="0" w:color="auto"/>
            <w:right w:val="none" w:sz="0" w:space="0" w:color="auto"/>
          </w:divBdr>
        </w:div>
        <w:div w:id="1602372066">
          <w:marLeft w:val="0"/>
          <w:marRight w:val="0"/>
          <w:marTop w:val="0"/>
          <w:marBottom w:val="0"/>
          <w:divBdr>
            <w:top w:val="none" w:sz="0" w:space="0" w:color="auto"/>
            <w:left w:val="none" w:sz="0" w:space="0" w:color="auto"/>
            <w:bottom w:val="none" w:sz="0" w:space="0" w:color="auto"/>
            <w:right w:val="none" w:sz="0" w:space="0" w:color="auto"/>
          </w:divBdr>
        </w:div>
      </w:divsChild>
    </w:div>
    <w:div w:id="1600606313">
      <w:bodyDiv w:val="1"/>
      <w:marLeft w:val="0"/>
      <w:marRight w:val="0"/>
      <w:marTop w:val="0"/>
      <w:marBottom w:val="0"/>
      <w:divBdr>
        <w:top w:val="none" w:sz="0" w:space="0" w:color="auto"/>
        <w:left w:val="none" w:sz="0" w:space="0" w:color="auto"/>
        <w:bottom w:val="none" w:sz="0" w:space="0" w:color="auto"/>
        <w:right w:val="none" w:sz="0" w:space="0" w:color="auto"/>
      </w:divBdr>
    </w:div>
    <w:div w:id="1851287400">
      <w:bodyDiv w:val="1"/>
      <w:marLeft w:val="0"/>
      <w:marRight w:val="0"/>
      <w:marTop w:val="0"/>
      <w:marBottom w:val="0"/>
      <w:divBdr>
        <w:top w:val="none" w:sz="0" w:space="0" w:color="auto"/>
        <w:left w:val="none" w:sz="0" w:space="0" w:color="auto"/>
        <w:bottom w:val="none" w:sz="0" w:space="0" w:color="auto"/>
        <w:right w:val="none" w:sz="0" w:space="0" w:color="auto"/>
      </w:divBdr>
    </w:div>
    <w:div w:id="1856570826">
      <w:bodyDiv w:val="1"/>
      <w:marLeft w:val="0"/>
      <w:marRight w:val="0"/>
      <w:marTop w:val="0"/>
      <w:marBottom w:val="0"/>
      <w:divBdr>
        <w:top w:val="none" w:sz="0" w:space="0" w:color="auto"/>
        <w:left w:val="none" w:sz="0" w:space="0" w:color="auto"/>
        <w:bottom w:val="none" w:sz="0" w:space="0" w:color="auto"/>
        <w:right w:val="none" w:sz="0" w:space="0" w:color="auto"/>
      </w:divBdr>
      <w:divsChild>
        <w:div w:id="1416440201">
          <w:marLeft w:val="0"/>
          <w:marRight w:val="0"/>
          <w:marTop w:val="0"/>
          <w:marBottom w:val="0"/>
          <w:divBdr>
            <w:top w:val="none" w:sz="0" w:space="0" w:color="auto"/>
            <w:left w:val="none" w:sz="0" w:space="0" w:color="auto"/>
            <w:bottom w:val="none" w:sz="0" w:space="0" w:color="auto"/>
            <w:right w:val="none" w:sz="0" w:space="0" w:color="auto"/>
          </w:divBdr>
        </w:div>
      </w:divsChild>
    </w:div>
    <w:div w:id="1856653265">
      <w:bodyDiv w:val="1"/>
      <w:marLeft w:val="0"/>
      <w:marRight w:val="0"/>
      <w:marTop w:val="0"/>
      <w:marBottom w:val="0"/>
      <w:divBdr>
        <w:top w:val="none" w:sz="0" w:space="0" w:color="auto"/>
        <w:left w:val="none" w:sz="0" w:space="0" w:color="auto"/>
        <w:bottom w:val="none" w:sz="0" w:space="0" w:color="auto"/>
        <w:right w:val="none" w:sz="0" w:space="0" w:color="auto"/>
      </w:divBdr>
    </w:div>
    <w:div w:id="2115057769">
      <w:bodyDiv w:val="1"/>
      <w:marLeft w:val="0"/>
      <w:marRight w:val="0"/>
      <w:marTop w:val="0"/>
      <w:marBottom w:val="0"/>
      <w:divBdr>
        <w:top w:val="none" w:sz="0" w:space="0" w:color="auto"/>
        <w:left w:val="none" w:sz="0" w:space="0" w:color="auto"/>
        <w:bottom w:val="none" w:sz="0" w:space="0" w:color="auto"/>
        <w:right w:val="none" w:sz="0" w:space="0" w:color="auto"/>
      </w:divBdr>
      <w:divsChild>
        <w:div w:id="12019342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YoonGroupUmich/osc1lite/releases/download/v1.0.0/oscgui-win64.zip"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YoonGroupUmich/osc1lite/releases/download/v1.0.0/FrontPanelUSB-Win-x64-4.5.6.ex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jp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github.com/YoonGroupUmich/osc1lite/release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D1124-296F-0046-8F69-4860FC00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12</Pages>
  <Words>1484</Words>
  <Characters>8463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dc:creator>
  <cp:keywords/>
  <dc:description/>
  <cp:lastModifiedBy>Qian, Hongjie</cp:lastModifiedBy>
  <cp:revision>12</cp:revision>
  <cp:lastPrinted>2019-08-28T20:09:00Z</cp:lastPrinted>
  <dcterms:created xsi:type="dcterms:W3CDTF">2019-08-27T21:30:00Z</dcterms:created>
  <dcterms:modified xsi:type="dcterms:W3CDTF">2019-08-28T20:14:00Z</dcterms:modified>
</cp:coreProperties>
</file>